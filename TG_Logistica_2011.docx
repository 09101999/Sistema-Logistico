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4EF33" w14:textId="77777777" w:rsidR="00E34E11" w:rsidRPr="00096222" w:rsidRDefault="00E34E11" w:rsidP="00E34E11">
      <w:pPr>
        <w:jc w:val="center"/>
        <w:rPr>
          <w:rFonts w:ascii="Arial" w:hAnsi="Arial" w:cs="Arial"/>
          <w:b/>
          <w:sz w:val="28"/>
          <w:szCs w:val="28"/>
        </w:rPr>
      </w:pPr>
      <w:bookmarkStart w:id="0" w:name="_Hlk25009636"/>
      <w:r w:rsidRPr="00096222">
        <w:rPr>
          <w:rFonts w:ascii="Arial" w:hAnsi="Arial" w:cs="Arial"/>
          <w:b/>
          <w:sz w:val="28"/>
          <w:szCs w:val="28"/>
        </w:rPr>
        <w:t>CENTRO PAULA SOUZA</w:t>
      </w:r>
    </w:p>
    <w:p w14:paraId="62493FC2" w14:textId="77777777" w:rsidR="00E34E11" w:rsidRPr="00096222" w:rsidRDefault="00E34E11" w:rsidP="00E34E11">
      <w:pPr>
        <w:jc w:val="center"/>
        <w:rPr>
          <w:rFonts w:ascii="Arial" w:hAnsi="Arial" w:cs="Arial"/>
          <w:b/>
          <w:sz w:val="28"/>
          <w:szCs w:val="28"/>
        </w:rPr>
      </w:pPr>
      <w:r w:rsidRPr="00096222">
        <w:rPr>
          <w:rFonts w:ascii="Arial" w:hAnsi="Arial" w:cs="Arial"/>
          <w:b/>
          <w:sz w:val="28"/>
          <w:szCs w:val="28"/>
        </w:rPr>
        <w:t>FATEC OURINHOS</w:t>
      </w:r>
    </w:p>
    <w:p w14:paraId="2F1FD337" w14:textId="77777777" w:rsidR="00E34E11" w:rsidRPr="00096222" w:rsidRDefault="00E34E11" w:rsidP="00E34E11">
      <w:pPr>
        <w:jc w:val="center"/>
        <w:rPr>
          <w:rFonts w:ascii="Arial" w:hAnsi="Arial" w:cs="Arial"/>
          <w:b/>
          <w:sz w:val="28"/>
          <w:szCs w:val="28"/>
        </w:rPr>
      </w:pPr>
      <w:r w:rsidRPr="00096222">
        <w:rPr>
          <w:rFonts w:ascii="Arial" w:hAnsi="Arial" w:cs="Arial"/>
          <w:b/>
          <w:sz w:val="28"/>
          <w:szCs w:val="28"/>
        </w:rPr>
        <w:t>CURSO DE ANÁLISE E DESENVOLVIMENTO DE SISTEMAS</w:t>
      </w:r>
    </w:p>
    <w:p w14:paraId="72F6A15F" w14:textId="77777777" w:rsidR="00E34E11" w:rsidRPr="00096222" w:rsidRDefault="00E34E11" w:rsidP="00E34E11">
      <w:pPr>
        <w:jc w:val="center"/>
        <w:rPr>
          <w:rFonts w:ascii="Arial" w:hAnsi="Arial" w:cs="Arial"/>
          <w:b/>
          <w:sz w:val="28"/>
          <w:szCs w:val="28"/>
        </w:rPr>
      </w:pPr>
    </w:p>
    <w:p w14:paraId="7A99A2C8" w14:textId="77777777" w:rsidR="00E34E11" w:rsidRPr="00096222" w:rsidRDefault="00E34E11" w:rsidP="00E34E11">
      <w:pPr>
        <w:jc w:val="center"/>
        <w:rPr>
          <w:rFonts w:ascii="Arial" w:hAnsi="Arial" w:cs="Arial"/>
          <w:b/>
          <w:sz w:val="28"/>
          <w:szCs w:val="28"/>
        </w:rPr>
      </w:pPr>
    </w:p>
    <w:p w14:paraId="7306DACC" w14:textId="77777777" w:rsidR="00E34E11" w:rsidRPr="00096222" w:rsidRDefault="00E34E11" w:rsidP="00E34E11">
      <w:pPr>
        <w:jc w:val="center"/>
        <w:rPr>
          <w:rFonts w:ascii="Arial" w:hAnsi="Arial" w:cs="Arial"/>
          <w:b/>
          <w:sz w:val="28"/>
          <w:szCs w:val="28"/>
        </w:rPr>
      </w:pPr>
    </w:p>
    <w:p w14:paraId="6904C5F5" w14:textId="77777777" w:rsidR="00E34E11" w:rsidRPr="00096222" w:rsidRDefault="00E34E11" w:rsidP="00E34E11">
      <w:pPr>
        <w:jc w:val="center"/>
        <w:rPr>
          <w:rFonts w:ascii="Arial" w:hAnsi="Arial" w:cs="Arial"/>
          <w:b/>
          <w:sz w:val="28"/>
          <w:szCs w:val="28"/>
        </w:rPr>
      </w:pPr>
    </w:p>
    <w:p w14:paraId="772B3FF6" w14:textId="77777777" w:rsidR="00E34E11" w:rsidRPr="00096222" w:rsidRDefault="00E34E11" w:rsidP="00E34E11">
      <w:pPr>
        <w:jc w:val="center"/>
        <w:rPr>
          <w:rFonts w:ascii="Arial" w:hAnsi="Arial" w:cs="Arial"/>
          <w:b/>
          <w:sz w:val="28"/>
          <w:szCs w:val="28"/>
        </w:rPr>
      </w:pPr>
    </w:p>
    <w:p w14:paraId="5141B927" w14:textId="77777777" w:rsidR="00E34E11" w:rsidRPr="00096222" w:rsidRDefault="00E34E11" w:rsidP="00E34E11">
      <w:pPr>
        <w:jc w:val="center"/>
        <w:rPr>
          <w:rFonts w:ascii="Arial" w:hAnsi="Arial" w:cs="Arial"/>
          <w:sz w:val="28"/>
          <w:szCs w:val="28"/>
        </w:rPr>
      </w:pPr>
      <w:r w:rsidRPr="00096222">
        <w:rPr>
          <w:rFonts w:ascii="Arial" w:hAnsi="Arial" w:cs="Arial"/>
          <w:sz w:val="28"/>
          <w:szCs w:val="28"/>
        </w:rPr>
        <w:t>Filipe Rodrigues da Silva</w:t>
      </w:r>
    </w:p>
    <w:p w14:paraId="6168DF83" w14:textId="77777777" w:rsidR="00E34E11" w:rsidRPr="00096222" w:rsidRDefault="00E34E11" w:rsidP="00E34E11">
      <w:pPr>
        <w:jc w:val="center"/>
        <w:rPr>
          <w:rFonts w:ascii="Arial" w:hAnsi="Arial" w:cs="Arial"/>
          <w:sz w:val="28"/>
          <w:szCs w:val="28"/>
        </w:rPr>
      </w:pPr>
      <w:r w:rsidRPr="00096222">
        <w:rPr>
          <w:rFonts w:ascii="Arial" w:hAnsi="Arial" w:cs="Arial"/>
          <w:sz w:val="28"/>
          <w:szCs w:val="28"/>
        </w:rPr>
        <w:t>Giovana Franklin Pereira de Castro</w:t>
      </w:r>
    </w:p>
    <w:p w14:paraId="0F539656" w14:textId="77777777" w:rsidR="00E34E11" w:rsidRPr="00096222" w:rsidRDefault="00E34E11" w:rsidP="00E34E11">
      <w:pPr>
        <w:jc w:val="center"/>
        <w:rPr>
          <w:rFonts w:ascii="Arial" w:hAnsi="Arial" w:cs="Arial"/>
          <w:b/>
          <w:sz w:val="28"/>
          <w:szCs w:val="28"/>
        </w:rPr>
      </w:pPr>
    </w:p>
    <w:p w14:paraId="14BB0A61" w14:textId="77777777" w:rsidR="00E34E11" w:rsidRPr="00096222" w:rsidRDefault="00E34E11" w:rsidP="00E34E11">
      <w:pPr>
        <w:jc w:val="center"/>
        <w:rPr>
          <w:rFonts w:ascii="Arial" w:hAnsi="Arial" w:cs="Arial"/>
          <w:b/>
          <w:sz w:val="28"/>
          <w:szCs w:val="28"/>
        </w:rPr>
      </w:pPr>
    </w:p>
    <w:p w14:paraId="6689FA5C" w14:textId="77777777" w:rsidR="00E34E11" w:rsidRPr="00096222" w:rsidRDefault="00E34E11" w:rsidP="00E34E11">
      <w:pPr>
        <w:jc w:val="center"/>
        <w:rPr>
          <w:rFonts w:ascii="Arial" w:hAnsi="Arial" w:cs="Arial"/>
          <w:b/>
          <w:sz w:val="28"/>
          <w:szCs w:val="28"/>
        </w:rPr>
      </w:pPr>
    </w:p>
    <w:p w14:paraId="5656946E" w14:textId="77777777" w:rsidR="00E34E11" w:rsidRPr="00096222" w:rsidRDefault="00E34E11" w:rsidP="00E34E11">
      <w:pPr>
        <w:jc w:val="center"/>
        <w:rPr>
          <w:rFonts w:ascii="Arial" w:hAnsi="Arial" w:cs="Arial"/>
          <w:b/>
          <w:sz w:val="28"/>
          <w:szCs w:val="28"/>
        </w:rPr>
      </w:pPr>
    </w:p>
    <w:p w14:paraId="52892736" w14:textId="77777777" w:rsidR="00E34E11" w:rsidRPr="00096222" w:rsidRDefault="00E34E11" w:rsidP="00E34E11">
      <w:pPr>
        <w:jc w:val="center"/>
        <w:rPr>
          <w:rFonts w:ascii="Arial" w:hAnsi="Arial" w:cs="Arial"/>
          <w:b/>
          <w:sz w:val="28"/>
          <w:szCs w:val="28"/>
        </w:rPr>
      </w:pPr>
    </w:p>
    <w:p w14:paraId="73FE0AAC" w14:textId="77777777" w:rsidR="00301E0A" w:rsidRPr="00096222" w:rsidRDefault="00301E0A" w:rsidP="00301E0A">
      <w:pPr>
        <w:jc w:val="center"/>
        <w:rPr>
          <w:rFonts w:ascii="Arial" w:hAnsi="Arial" w:cs="Arial"/>
          <w:b/>
          <w:sz w:val="28"/>
          <w:szCs w:val="28"/>
        </w:rPr>
      </w:pPr>
      <w:r>
        <w:rPr>
          <w:rFonts w:ascii="Arial" w:hAnsi="Arial" w:cs="Arial"/>
          <w:b/>
          <w:sz w:val="28"/>
          <w:szCs w:val="28"/>
        </w:rPr>
        <w:t>Sistema de Roteamento e Cubagem para Logística de Entrega de Produtos</w:t>
      </w:r>
    </w:p>
    <w:p w14:paraId="37B53243" w14:textId="77777777" w:rsidR="00E34E11" w:rsidRPr="00096222" w:rsidRDefault="00E34E11" w:rsidP="00E34E11">
      <w:pPr>
        <w:jc w:val="center"/>
        <w:rPr>
          <w:rFonts w:ascii="Arial" w:hAnsi="Arial" w:cs="Arial"/>
          <w:sz w:val="28"/>
          <w:szCs w:val="28"/>
        </w:rPr>
      </w:pPr>
    </w:p>
    <w:p w14:paraId="3D55F8E6" w14:textId="77777777" w:rsidR="00E34E11" w:rsidRPr="00096222" w:rsidRDefault="00E34E11" w:rsidP="00E34E11">
      <w:pPr>
        <w:jc w:val="center"/>
        <w:rPr>
          <w:rFonts w:ascii="Arial" w:hAnsi="Arial" w:cs="Arial"/>
          <w:b/>
          <w:sz w:val="28"/>
          <w:szCs w:val="28"/>
        </w:rPr>
      </w:pPr>
    </w:p>
    <w:p w14:paraId="263A711D" w14:textId="77777777" w:rsidR="00E34E11" w:rsidRPr="00096222" w:rsidRDefault="00E34E11" w:rsidP="00E34E11">
      <w:pPr>
        <w:jc w:val="center"/>
        <w:rPr>
          <w:rFonts w:ascii="Arial" w:hAnsi="Arial" w:cs="Arial"/>
          <w:sz w:val="28"/>
          <w:szCs w:val="28"/>
        </w:rPr>
      </w:pPr>
    </w:p>
    <w:p w14:paraId="2B122C0B" w14:textId="77777777" w:rsidR="00E34E11" w:rsidRPr="00096222" w:rsidRDefault="00E34E11" w:rsidP="00E34E11">
      <w:pPr>
        <w:jc w:val="center"/>
        <w:rPr>
          <w:rFonts w:ascii="Arial" w:hAnsi="Arial" w:cs="Arial"/>
          <w:sz w:val="28"/>
          <w:szCs w:val="28"/>
        </w:rPr>
      </w:pPr>
    </w:p>
    <w:p w14:paraId="733078E9" w14:textId="77777777" w:rsidR="00E34E11" w:rsidRPr="00096222" w:rsidRDefault="00E34E11" w:rsidP="00E34E11">
      <w:pPr>
        <w:rPr>
          <w:rFonts w:ascii="Arial" w:hAnsi="Arial" w:cs="Arial"/>
          <w:sz w:val="28"/>
          <w:szCs w:val="28"/>
        </w:rPr>
      </w:pPr>
    </w:p>
    <w:p w14:paraId="259B7776" w14:textId="77777777" w:rsidR="00E34E11" w:rsidRDefault="00E34E11" w:rsidP="00E34E11">
      <w:pPr>
        <w:rPr>
          <w:rFonts w:ascii="Arial" w:hAnsi="Arial" w:cs="Arial"/>
          <w:sz w:val="28"/>
          <w:szCs w:val="28"/>
        </w:rPr>
      </w:pPr>
    </w:p>
    <w:p w14:paraId="5842A43C" w14:textId="77777777" w:rsidR="00E34E11" w:rsidRDefault="00E34E11" w:rsidP="00E34E11">
      <w:pPr>
        <w:rPr>
          <w:rFonts w:ascii="Arial" w:hAnsi="Arial" w:cs="Arial"/>
          <w:sz w:val="28"/>
          <w:szCs w:val="28"/>
        </w:rPr>
      </w:pPr>
    </w:p>
    <w:p w14:paraId="0FA37EBF" w14:textId="77777777" w:rsidR="00E34E11" w:rsidRPr="00096222" w:rsidRDefault="00E34E11" w:rsidP="00E34E11">
      <w:pPr>
        <w:rPr>
          <w:rFonts w:ascii="Arial" w:hAnsi="Arial" w:cs="Arial"/>
          <w:sz w:val="28"/>
          <w:szCs w:val="28"/>
        </w:rPr>
      </w:pPr>
    </w:p>
    <w:p w14:paraId="195BE0FA" w14:textId="77777777" w:rsidR="00E34E11" w:rsidRPr="00096222" w:rsidRDefault="00E34E11" w:rsidP="00E34E11">
      <w:pPr>
        <w:rPr>
          <w:rFonts w:ascii="Arial" w:hAnsi="Arial" w:cs="Arial"/>
          <w:sz w:val="28"/>
          <w:szCs w:val="28"/>
        </w:rPr>
      </w:pPr>
    </w:p>
    <w:p w14:paraId="74D2917C" w14:textId="77777777" w:rsidR="00E34E11" w:rsidRPr="00096222" w:rsidRDefault="00E34E11" w:rsidP="00E34E11">
      <w:pPr>
        <w:jc w:val="center"/>
        <w:rPr>
          <w:rFonts w:ascii="Arial" w:hAnsi="Arial" w:cs="Arial"/>
          <w:b/>
          <w:sz w:val="28"/>
          <w:szCs w:val="28"/>
        </w:rPr>
      </w:pPr>
      <w:r w:rsidRPr="00096222">
        <w:rPr>
          <w:rFonts w:ascii="Arial" w:hAnsi="Arial" w:cs="Arial"/>
          <w:b/>
          <w:sz w:val="28"/>
          <w:szCs w:val="28"/>
        </w:rPr>
        <w:t>Ourinhos (SP)</w:t>
      </w:r>
    </w:p>
    <w:p w14:paraId="4D244ADE" w14:textId="77777777" w:rsidR="00E34E11" w:rsidRPr="00096222" w:rsidRDefault="00E34E11" w:rsidP="00E34E11">
      <w:pPr>
        <w:jc w:val="center"/>
        <w:rPr>
          <w:rFonts w:ascii="Arial" w:hAnsi="Arial" w:cs="Arial"/>
          <w:b/>
          <w:sz w:val="28"/>
          <w:szCs w:val="28"/>
        </w:rPr>
      </w:pPr>
      <w:r w:rsidRPr="00096222">
        <w:rPr>
          <w:rFonts w:ascii="Arial" w:hAnsi="Arial" w:cs="Arial"/>
          <w:b/>
          <w:sz w:val="28"/>
          <w:szCs w:val="28"/>
        </w:rPr>
        <w:t>201</w:t>
      </w:r>
      <w:r>
        <w:rPr>
          <w:rFonts w:ascii="Arial" w:hAnsi="Arial" w:cs="Arial"/>
          <w:b/>
          <w:sz w:val="28"/>
          <w:szCs w:val="28"/>
        </w:rPr>
        <w:t>9</w:t>
      </w:r>
    </w:p>
    <w:bookmarkEnd w:id="0"/>
    <w:p w14:paraId="0458F434" w14:textId="77777777" w:rsidR="00E34E11" w:rsidRPr="00096222" w:rsidRDefault="00E34E11" w:rsidP="00E34E11">
      <w:pPr>
        <w:jc w:val="center"/>
        <w:rPr>
          <w:rFonts w:ascii="Arial" w:hAnsi="Arial" w:cs="Arial"/>
          <w:sz w:val="28"/>
          <w:szCs w:val="28"/>
        </w:rPr>
      </w:pPr>
      <w:r w:rsidRPr="00096222">
        <w:rPr>
          <w:rFonts w:ascii="Arial" w:hAnsi="Arial" w:cs="Arial"/>
          <w:sz w:val="28"/>
          <w:szCs w:val="28"/>
        </w:rPr>
        <w:lastRenderedPageBreak/>
        <w:t>Filipe Rodrigues da Silva</w:t>
      </w:r>
    </w:p>
    <w:p w14:paraId="639D224A" w14:textId="77777777" w:rsidR="00E34E11" w:rsidRPr="00096222" w:rsidRDefault="00E34E11" w:rsidP="00E34E11">
      <w:pPr>
        <w:jc w:val="center"/>
        <w:rPr>
          <w:rFonts w:ascii="Arial" w:hAnsi="Arial" w:cs="Arial"/>
          <w:sz w:val="28"/>
          <w:szCs w:val="28"/>
        </w:rPr>
      </w:pPr>
      <w:r w:rsidRPr="00096222">
        <w:rPr>
          <w:rFonts w:ascii="Arial" w:hAnsi="Arial" w:cs="Arial"/>
          <w:sz w:val="28"/>
          <w:szCs w:val="28"/>
        </w:rPr>
        <w:t>Giovana Franklin Pereira de Castro</w:t>
      </w:r>
    </w:p>
    <w:p w14:paraId="1E3961F4" w14:textId="77777777" w:rsidR="00E34E11" w:rsidRPr="00096222" w:rsidRDefault="00E34E11" w:rsidP="00E34E11">
      <w:pPr>
        <w:jc w:val="center"/>
        <w:rPr>
          <w:rFonts w:ascii="Arial" w:hAnsi="Arial" w:cs="Arial"/>
          <w:b/>
          <w:sz w:val="28"/>
          <w:szCs w:val="28"/>
        </w:rPr>
      </w:pPr>
    </w:p>
    <w:p w14:paraId="1A6F84CA" w14:textId="77777777" w:rsidR="00E34E11" w:rsidRPr="00096222" w:rsidRDefault="00E34E11" w:rsidP="00E34E11">
      <w:pPr>
        <w:jc w:val="center"/>
        <w:rPr>
          <w:rFonts w:ascii="Arial" w:hAnsi="Arial" w:cs="Arial"/>
          <w:b/>
          <w:sz w:val="28"/>
          <w:szCs w:val="28"/>
        </w:rPr>
      </w:pPr>
    </w:p>
    <w:p w14:paraId="4346073C" w14:textId="77777777" w:rsidR="00E34E11" w:rsidRPr="00096222" w:rsidRDefault="00E34E11" w:rsidP="00E34E11">
      <w:pPr>
        <w:jc w:val="center"/>
        <w:rPr>
          <w:rFonts w:ascii="Arial" w:hAnsi="Arial" w:cs="Arial"/>
          <w:b/>
          <w:sz w:val="28"/>
          <w:szCs w:val="28"/>
        </w:rPr>
      </w:pPr>
    </w:p>
    <w:p w14:paraId="70905812" w14:textId="77777777" w:rsidR="00E34E11" w:rsidRPr="00096222" w:rsidRDefault="00E34E11" w:rsidP="00E34E11">
      <w:pPr>
        <w:jc w:val="center"/>
        <w:rPr>
          <w:rFonts w:ascii="Arial" w:hAnsi="Arial" w:cs="Arial"/>
          <w:b/>
          <w:sz w:val="28"/>
          <w:szCs w:val="28"/>
        </w:rPr>
      </w:pPr>
    </w:p>
    <w:p w14:paraId="6C8F8B1F" w14:textId="77777777" w:rsidR="00E34E11" w:rsidRPr="00096222" w:rsidRDefault="00E34E11" w:rsidP="00E34E11">
      <w:pPr>
        <w:jc w:val="center"/>
        <w:rPr>
          <w:rFonts w:ascii="Arial" w:hAnsi="Arial" w:cs="Arial"/>
          <w:b/>
          <w:sz w:val="28"/>
          <w:szCs w:val="28"/>
        </w:rPr>
      </w:pPr>
    </w:p>
    <w:p w14:paraId="59D90358" w14:textId="77777777" w:rsidR="00E34E11" w:rsidRPr="00096222" w:rsidRDefault="00E34E11" w:rsidP="00E34E11">
      <w:pPr>
        <w:jc w:val="center"/>
        <w:rPr>
          <w:rFonts w:ascii="Arial" w:hAnsi="Arial" w:cs="Arial"/>
          <w:b/>
          <w:sz w:val="28"/>
          <w:szCs w:val="28"/>
        </w:rPr>
      </w:pPr>
    </w:p>
    <w:p w14:paraId="75623423" w14:textId="77777777" w:rsidR="00E34E11" w:rsidRPr="00096222" w:rsidRDefault="00E34E11" w:rsidP="00E34E11">
      <w:pPr>
        <w:jc w:val="center"/>
        <w:rPr>
          <w:rFonts w:ascii="Arial" w:hAnsi="Arial" w:cs="Arial"/>
          <w:b/>
          <w:sz w:val="28"/>
          <w:szCs w:val="28"/>
        </w:rPr>
      </w:pPr>
    </w:p>
    <w:p w14:paraId="53771581" w14:textId="1B7BA4A5" w:rsidR="00E34E11" w:rsidRPr="00096222" w:rsidRDefault="00E34E11" w:rsidP="00E34E11">
      <w:pPr>
        <w:jc w:val="center"/>
        <w:rPr>
          <w:rFonts w:ascii="Arial" w:hAnsi="Arial" w:cs="Arial"/>
          <w:b/>
          <w:sz w:val="28"/>
          <w:szCs w:val="28"/>
        </w:rPr>
      </w:pPr>
      <w:r>
        <w:rPr>
          <w:rFonts w:ascii="Arial" w:hAnsi="Arial" w:cs="Arial"/>
          <w:b/>
          <w:sz w:val="28"/>
          <w:szCs w:val="28"/>
        </w:rPr>
        <w:t xml:space="preserve">Sistema </w:t>
      </w:r>
      <w:r w:rsidR="00301E0A">
        <w:rPr>
          <w:rFonts w:ascii="Arial" w:hAnsi="Arial" w:cs="Arial"/>
          <w:b/>
          <w:sz w:val="28"/>
          <w:szCs w:val="28"/>
        </w:rPr>
        <w:t>de Roteamento e Cubagem para Logística de Entrega de Produtos</w:t>
      </w:r>
    </w:p>
    <w:p w14:paraId="1A80DA32" w14:textId="77777777" w:rsidR="00E34E11" w:rsidRPr="00096222" w:rsidRDefault="00E34E11" w:rsidP="00E34E11">
      <w:pPr>
        <w:jc w:val="center"/>
        <w:rPr>
          <w:rFonts w:ascii="Arial" w:hAnsi="Arial" w:cs="Arial"/>
          <w:b/>
          <w:sz w:val="28"/>
          <w:szCs w:val="28"/>
        </w:rPr>
      </w:pPr>
    </w:p>
    <w:p w14:paraId="5C3F6BF5" w14:textId="77777777" w:rsidR="00E34E11" w:rsidRPr="00096222" w:rsidRDefault="00E34E11" w:rsidP="00E34E11">
      <w:pPr>
        <w:jc w:val="center"/>
        <w:rPr>
          <w:rFonts w:ascii="Arial" w:hAnsi="Arial" w:cs="Arial"/>
          <w:b/>
          <w:sz w:val="28"/>
          <w:szCs w:val="28"/>
        </w:rPr>
      </w:pPr>
    </w:p>
    <w:p w14:paraId="081D6DE6" w14:textId="77777777" w:rsidR="00E34E11" w:rsidRPr="00096222" w:rsidRDefault="00E34E11" w:rsidP="00E34E11">
      <w:pPr>
        <w:spacing w:line="360" w:lineRule="auto"/>
        <w:ind w:left="3402"/>
        <w:jc w:val="both"/>
        <w:rPr>
          <w:rFonts w:ascii="Arial" w:hAnsi="Arial" w:cs="Arial"/>
          <w:sz w:val="28"/>
          <w:szCs w:val="28"/>
        </w:rPr>
      </w:pPr>
      <w:r>
        <w:rPr>
          <w:rFonts w:ascii="Arial" w:hAnsi="Arial" w:cs="Arial"/>
          <w:sz w:val="28"/>
          <w:szCs w:val="28"/>
        </w:rPr>
        <w:t>Projeto de Pesquisa apresentado à Faculdade de Tecnologia de Ourinhos para a conclusão do curso de Análise e Desenvolvimento de Sistemas.</w:t>
      </w:r>
      <w:r w:rsidRPr="00096222">
        <w:rPr>
          <w:rFonts w:ascii="Arial" w:hAnsi="Arial" w:cs="Arial"/>
          <w:sz w:val="28"/>
          <w:szCs w:val="28"/>
        </w:rPr>
        <w:t xml:space="preserve"> </w:t>
      </w:r>
    </w:p>
    <w:p w14:paraId="6C0DC680" w14:textId="77777777" w:rsidR="00E34E11" w:rsidRDefault="00E34E11" w:rsidP="00E34E11">
      <w:pPr>
        <w:spacing w:line="360" w:lineRule="auto"/>
        <w:ind w:left="3402"/>
        <w:jc w:val="both"/>
        <w:rPr>
          <w:rFonts w:ascii="Arial" w:hAnsi="Arial" w:cs="Arial"/>
          <w:sz w:val="28"/>
          <w:szCs w:val="28"/>
        </w:rPr>
      </w:pPr>
      <w:r>
        <w:rPr>
          <w:rFonts w:ascii="Arial" w:hAnsi="Arial" w:cs="Arial"/>
          <w:sz w:val="28"/>
          <w:szCs w:val="28"/>
        </w:rPr>
        <w:t>Orientadora: Me. Andreia de Oliveira Machado.</w:t>
      </w:r>
    </w:p>
    <w:p w14:paraId="6785144F" w14:textId="77777777" w:rsidR="00E34E11" w:rsidRPr="00096222" w:rsidRDefault="00E34E11" w:rsidP="00E34E11">
      <w:pPr>
        <w:spacing w:line="360" w:lineRule="auto"/>
        <w:ind w:left="3402"/>
        <w:jc w:val="both"/>
        <w:rPr>
          <w:rFonts w:ascii="Arial" w:hAnsi="Arial" w:cs="Arial"/>
          <w:sz w:val="28"/>
          <w:szCs w:val="28"/>
        </w:rPr>
      </w:pPr>
      <w:r w:rsidRPr="00096222">
        <w:rPr>
          <w:rFonts w:ascii="Arial" w:hAnsi="Arial" w:cs="Arial"/>
          <w:sz w:val="28"/>
          <w:szCs w:val="28"/>
        </w:rPr>
        <w:t xml:space="preserve">                                                                                                                                 </w:t>
      </w:r>
    </w:p>
    <w:p w14:paraId="7769059E" w14:textId="77777777" w:rsidR="00E34E11" w:rsidRPr="00096222" w:rsidRDefault="00E34E11" w:rsidP="00E34E11">
      <w:pPr>
        <w:jc w:val="center"/>
        <w:rPr>
          <w:rFonts w:ascii="Arial" w:hAnsi="Arial" w:cs="Arial"/>
          <w:b/>
          <w:sz w:val="28"/>
          <w:szCs w:val="28"/>
        </w:rPr>
      </w:pPr>
    </w:p>
    <w:p w14:paraId="13098652" w14:textId="77777777" w:rsidR="00E34E11" w:rsidRPr="00096222" w:rsidRDefault="00E34E11" w:rsidP="00E34E11">
      <w:pPr>
        <w:jc w:val="center"/>
        <w:rPr>
          <w:rFonts w:ascii="Arial" w:hAnsi="Arial" w:cs="Arial"/>
          <w:b/>
          <w:sz w:val="28"/>
          <w:szCs w:val="28"/>
        </w:rPr>
      </w:pPr>
    </w:p>
    <w:p w14:paraId="6F72BE72" w14:textId="77777777" w:rsidR="00E34E11" w:rsidRPr="00096222" w:rsidRDefault="00E34E11" w:rsidP="00E34E11">
      <w:pPr>
        <w:jc w:val="center"/>
        <w:rPr>
          <w:rFonts w:ascii="Arial" w:hAnsi="Arial" w:cs="Arial"/>
          <w:b/>
          <w:sz w:val="28"/>
          <w:szCs w:val="28"/>
        </w:rPr>
      </w:pPr>
    </w:p>
    <w:p w14:paraId="20010045" w14:textId="40BE5917" w:rsidR="00E34E11" w:rsidRPr="00096222" w:rsidRDefault="0015618F" w:rsidP="00E34E11">
      <w:pPr>
        <w:jc w:val="center"/>
        <w:rPr>
          <w:rFonts w:ascii="Arial" w:hAnsi="Arial" w:cs="Arial"/>
          <w:b/>
          <w:sz w:val="28"/>
          <w:szCs w:val="28"/>
        </w:rPr>
      </w:pPr>
      <w:r>
        <w:rPr>
          <w:rFonts w:ascii="Arial" w:hAnsi="Arial" w:cs="Arial"/>
          <w:b/>
          <w:sz w:val="28"/>
          <w:szCs w:val="28"/>
        </w:rPr>
        <w:softHyphen/>
      </w:r>
    </w:p>
    <w:p w14:paraId="3E99A794" w14:textId="77777777" w:rsidR="00E34E11" w:rsidRPr="00096222" w:rsidRDefault="00E34E11" w:rsidP="00E34E11">
      <w:pPr>
        <w:rPr>
          <w:rFonts w:ascii="Arial" w:hAnsi="Arial" w:cs="Arial"/>
          <w:b/>
          <w:sz w:val="28"/>
          <w:szCs w:val="28"/>
        </w:rPr>
      </w:pPr>
    </w:p>
    <w:p w14:paraId="27BEAF76" w14:textId="77777777" w:rsidR="00E34E11" w:rsidRPr="00096222" w:rsidRDefault="00E34E11" w:rsidP="00E34E11">
      <w:pPr>
        <w:jc w:val="center"/>
        <w:rPr>
          <w:rFonts w:ascii="Arial" w:hAnsi="Arial" w:cs="Arial"/>
          <w:b/>
          <w:sz w:val="28"/>
          <w:szCs w:val="28"/>
        </w:rPr>
      </w:pPr>
      <w:r w:rsidRPr="00096222">
        <w:rPr>
          <w:rFonts w:ascii="Arial" w:hAnsi="Arial" w:cs="Arial"/>
          <w:b/>
          <w:sz w:val="28"/>
          <w:szCs w:val="28"/>
        </w:rPr>
        <w:t>Ourinhos (SP)</w:t>
      </w:r>
    </w:p>
    <w:p w14:paraId="595DFB69" w14:textId="77777777" w:rsidR="00E34E11" w:rsidRDefault="00E34E11" w:rsidP="00E34E11">
      <w:pPr>
        <w:jc w:val="center"/>
        <w:rPr>
          <w:rFonts w:ascii="Arial" w:hAnsi="Arial" w:cs="Arial"/>
          <w:b/>
          <w:sz w:val="28"/>
          <w:szCs w:val="28"/>
        </w:rPr>
      </w:pPr>
      <w:r w:rsidRPr="00096222">
        <w:rPr>
          <w:rFonts w:ascii="Arial" w:hAnsi="Arial" w:cs="Arial"/>
          <w:b/>
          <w:sz w:val="28"/>
          <w:szCs w:val="28"/>
        </w:rPr>
        <w:t>201</w:t>
      </w:r>
      <w:r>
        <w:rPr>
          <w:rFonts w:ascii="Arial" w:hAnsi="Arial" w:cs="Arial"/>
          <w:b/>
          <w:sz w:val="28"/>
          <w:szCs w:val="28"/>
        </w:rPr>
        <w:t>9</w:t>
      </w:r>
      <w:r>
        <w:rPr>
          <w:rFonts w:ascii="Arial" w:hAnsi="Arial" w:cs="Arial"/>
          <w:b/>
          <w:sz w:val="28"/>
          <w:szCs w:val="28"/>
        </w:rPr>
        <w:br w:type="page"/>
      </w:r>
    </w:p>
    <w:p w14:paraId="1BC6A3E7" w14:textId="1C50FB96" w:rsidR="004D6F90" w:rsidRDefault="004D6F90" w:rsidP="00E34E11">
      <w:pPr>
        <w:jc w:val="center"/>
        <w:rPr>
          <w:rFonts w:ascii="Arial" w:hAnsi="Arial" w:cs="Arial"/>
          <w:b/>
          <w:sz w:val="28"/>
          <w:szCs w:val="28"/>
        </w:rPr>
      </w:pPr>
    </w:p>
    <w:p w14:paraId="69D06BBA" w14:textId="7BC1AE49" w:rsidR="00F45496" w:rsidRDefault="00F45496" w:rsidP="00E34E11">
      <w:pPr>
        <w:jc w:val="center"/>
        <w:rPr>
          <w:rFonts w:ascii="Arial" w:hAnsi="Arial" w:cs="Arial"/>
          <w:b/>
          <w:sz w:val="28"/>
          <w:szCs w:val="28"/>
        </w:rPr>
      </w:pPr>
    </w:p>
    <w:p w14:paraId="5048200D" w14:textId="7A028489" w:rsidR="00F45496" w:rsidRDefault="00F45496" w:rsidP="00E34E11">
      <w:pPr>
        <w:jc w:val="center"/>
        <w:rPr>
          <w:rFonts w:ascii="Arial" w:hAnsi="Arial" w:cs="Arial"/>
          <w:b/>
          <w:sz w:val="28"/>
          <w:szCs w:val="28"/>
        </w:rPr>
      </w:pPr>
    </w:p>
    <w:p w14:paraId="4DA37899" w14:textId="1356771A" w:rsidR="00F45496" w:rsidRDefault="00F45496" w:rsidP="00E34E11">
      <w:pPr>
        <w:jc w:val="center"/>
        <w:rPr>
          <w:rFonts w:ascii="Arial" w:hAnsi="Arial" w:cs="Arial"/>
          <w:b/>
          <w:sz w:val="28"/>
          <w:szCs w:val="28"/>
        </w:rPr>
      </w:pPr>
    </w:p>
    <w:p w14:paraId="7723DB09" w14:textId="3596EA1F" w:rsidR="00F45496" w:rsidRDefault="00F45496" w:rsidP="00E34E11">
      <w:pPr>
        <w:jc w:val="center"/>
        <w:rPr>
          <w:rFonts w:ascii="Arial" w:hAnsi="Arial" w:cs="Arial"/>
          <w:b/>
          <w:sz w:val="28"/>
          <w:szCs w:val="28"/>
        </w:rPr>
      </w:pPr>
    </w:p>
    <w:p w14:paraId="79A078DB" w14:textId="1C496258" w:rsidR="00F45496" w:rsidRDefault="00F45496" w:rsidP="00E34E11">
      <w:pPr>
        <w:jc w:val="center"/>
        <w:rPr>
          <w:rFonts w:ascii="Arial" w:hAnsi="Arial" w:cs="Arial"/>
          <w:b/>
          <w:sz w:val="28"/>
          <w:szCs w:val="28"/>
        </w:rPr>
      </w:pPr>
    </w:p>
    <w:p w14:paraId="464E9C51" w14:textId="50CF9ACE" w:rsidR="00F45496" w:rsidRDefault="00F45496" w:rsidP="00E34E11">
      <w:pPr>
        <w:jc w:val="center"/>
        <w:rPr>
          <w:rFonts w:ascii="Arial" w:hAnsi="Arial" w:cs="Arial"/>
          <w:b/>
          <w:sz w:val="28"/>
          <w:szCs w:val="28"/>
        </w:rPr>
      </w:pPr>
    </w:p>
    <w:p w14:paraId="4772A056" w14:textId="137DD25F" w:rsidR="00F45496" w:rsidRDefault="00F45496" w:rsidP="00E34E11">
      <w:pPr>
        <w:jc w:val="center"/>
        <w:rPr>
          <w:rFonts w:ascii="Arial" w:hAnsi="Arial" w:cs="Arial"/>
          <w:b/>
          <w:sz w:val="28"/>
          <w:szCs w:val="28"/>
        </w:rPr>
      </w:pPr>
    </w:p>
    <w:p w14:paraId="5CFC32CB" w14:textId="52357CFF" w:rsidR="00F45496" w:rsidRDefault="00F45496" w:rsidP="00E34E11">
      <w:pPr>
        <w:jc w:val="center"/>
        <w:rPr>
          <w:rFonts w:ascii="Arial" w:hAnsi="Arial" w:cs="Arial"/>
          <w:b/>
          <w:sz w:val="28"/>
          <w:szCs w:val="28"/>
        </w:rPr>
      </w:pPr>
    </w:p>
    <w:p w14:paraId="69092803" w14:textId="1F50F214" w:rsidR="00F45496" w:rsidRDefault="00F45496" w:rsidP="00E34E11">
      <w:pPr>
        <w:jc w:val="center"/>
        <w:rPr>
          <w:rFonts w:ascii="Arial" w:hAnsi="Arial" w:cs="Arial"/>
          <w:b/>
          <w:sz w:val="28"/>
          <w:szCs w:val="28"/>
        </w:rPr>
      </w:pPr>
    </w:p>
    <w:p w14:paraId="7F63ADD2" w14:textId="2E105936" w:rsidR="00F45496" w:rsidRDefault="00F45496" w:rsidP="00E34E11">
      <w:pPr>
        <w:jc w:val="center"/>
        <w:rPr>
          <w:rFonts w:ascii="Arial" w:hAnsi="Arial" w:cs="Arial"/>
          <w:b/>
          <w:sz w:val="28"/>
          <w:szCs w:val="28"/>
        </w:rPr>
      </w:pPr>
    </w:p>
    <w:p w14:paraId="443B3346" w14:textId="2E2AE949" w:rsidR="00F45496" w:rsidRDefault="00F45496" w:rsidP="00E34E11">
      <w:pPr>
        <w:jc w:val="center"/>
        <w:rPr>
          <w:rFonts w:ascii="Arial" w:hAnsi="Arial" w:cs="Arial"/>
          <w:b/>
          <w:sz w:val="28"/>
          <w:szCs w:val="28"/>
        </w:rPr>
      </w:pPr>
    </w:p>
    <w:p w14:paraId="3F445BBA" w14:textId="3C7FCFFA" w:rsidR="00F45496" w:rsidRDefault="00F45496" w:rsidP="00E34E11">
      <w:pPr>
        <w:jc w:val="center"/>
        <w:rPr>
          <w:rFonts w:ascii="Arial" w:hAnsi="Arial" w:cs="Arial"/>
          <w:b/>
          <w:sz w:val="28"/>
          <w:szCs w:val="28"/>
        </w:rPr>
      </w:pPr>
    </w:p>
    <w:p w14:paraId="0E5A88C2" w14:textId="423D3346" w:rsidR="00F45496" w:rsidRDefault="00F45496" w:rsidP="00E34E11">
      <w:pPr>
        <w:jc w:val="center"/>
        <w:rPr>
          <w:rFonts w:ascii="Arial" w:hAnsi="Arial" w:cs="Arial"/>
          <w:b/>
          <w:sz w:val="28"/>
          <w:szCs w:val="28"/>
        </w:rPr>
      </w:pPr>
    </w:p>
    <w:p w14:paraId="40E4D221" w14:textId="255E23B1" w:rsidR="00F45496" w:rsidRDefault="00F45496" w:rsidP="00E34E11">
      <w:pPr>
        <w:jc w:val="center"/>
        <w:rPr>
          <w:rFonts w:ascii="Arial" w:hAnsi="Arial" w:cs="Arial"/>
          <w:b/>
          <w:sz w:val="28"/>
          <w:szCs w:val="28"/>
        </w:rPr>
      </w:pPr>
    </w:p>
    <w:p w14:paraId="278BFFC4" w14:textId="40DFBA1A" w:rsidR="00F45496" w:rsidRDefault="00F45496" w:rsidP="00E34E11">
      <w:pPr>
        <w:jc w:val="center"/>
        <w:rPr>
          <w:rFonts w:ascii="Arial" w:hAnsi="Arial" w:cs="Arial"/>
          <w:b/>
          <w:sz w:val="28"/>
          <w:szCs w:val="28"/>
        </w:rPr>
      </w:pPr>
    </w:p>
    <w:p w14:paraId="61F33E40" w14:textId="4BA8100A" w:rsidR="00F45496" w:rsidRDefault="00F45496" w:rsidP="00E34E11">
      <w:pPr>
        <w:jc w:val="center"/>
        <w:rPr>
          <w:rFonts w:ascii="Arial" w:hAnsi="Arial" w:cs="Arial"/>
          <w:b/>
          <w:sz w:val="28"/>
          <w:szCs w:val="28"/>
        </w:rPr>
      </w:pPr>
    </w:p>
    <w:p w14:paraId="097C33F7" w14:textId="7CE24685" w:rsidR="00F45496" w:rsidRDefault="00F45496" w:rsidP="00E34E11">
      <w:pPr>
        <w:jc w:val="center"/>
        <w:rPr>
          <w:rFonts w:ascii="Arial" w:hAnsi="Arial" w:cs="Arial"/>
          <w:b/>
          <w:sz w:val="28"/>
          <w:szCs w:val="28"/>
        </w:rPr>
      </w:pPr>
    </w:p>
    <w:p w14:paraId="0FB85A93" w14:textId="77777777" w:rsidR="00F45496" w:rsidRDefault="00F45496" w:rsidP="00E34E11">
      <w:pPr>
        <w:jc w:val="center"/>
        <w:rPr>
          <w:rFonts w:ascii="Arial" w:hAnsi="Arial" w:cs="Arial"/>
          <w:b/>
          <w:sz w:val="28"/>
          <w:szCs w:val="28"/>
        </w:rPr>
      </w:pPr>
    </w:p>
    <w:p w14:paraId="154E88F8" w14:textId="77777777" w:rsidR="004D6F90" w:rsidRPr="00C61278" w:rsidRDefault="004D6F90" w:rsidP="006B0408">
      <w:pPr>
        <w:ind w:left="3402"/>
        <w:jc w:val="both"/>
        <w:rPr>
          <w:rFonts w:ascii="Arial" w:hAnsi="Arial" w:cs="Arial"/>
          <w:bCs/>
          <w:sz w:val="28"/>
          <w:szCs w:val="28"/>
        </w:rPr>
      </w:pPr>
      <w:r w:rsidRPr="00C61278">
        <w:rPr>
          <w:rFonts w:ascii="Arial" w:hAnsi="Arial" w:cs="Arial"/>
          <w:bCs/>
          <w:sz w:val="28"/>
          <w:szCs w:val="28"/>
        </w:rPr>
        <w:t>Dedic</w:t>
      </w:r>
      <w:r w:rsidR="00C61278" w:rsidRPr="00C61278">
        <w:rPr>
          <w:rFonts w:ascii="Arial" w:hAnsi="Arial" w:cs="Arial"/>
          <w:bCs/>
          <w:sz w:val="28"/>
          <w:szCs w:val="28"/>
        </w:rPr>
        <w:t>amos</w:t>
      </w:r>
      <w:r w:rsidRPr="00C61278">
        <w:rPr>
          <w:rFonts w:ascii="Arial" w:hAnsi="Arial" w:cs="Arial"/>
          <w:bCs/>
          <w:sz w:val="28"/>
          <w:szCs w:val="28"/>
        </w:rPr>
        <w:t xml:space="preserve"> este trabalho de graduação primeiramente a Deus,</w:t>
      </w:r>
      <w:r w:rsidR="00C61278" w:rsidRPr="00C61278">
        <w:rPr>
          <w:rFonts w:ascii="Arial" w:hAnsi="Arial" w:cs="Arial"/>
          <w:bCs/>
          <w:sz w:val="28"/>
          <w:szCs w:val="28"/>
        </w:rPr>
        <w:t xml:space="preserve"> pois sem Ele nada disso seria possível. Dedicamos aos familiares que acreditaram em nossa capacidade e estiveram sempre ao nosso lado, também dedicamos aos professores </w:t>
      </w:r>
      <w:r w:rsidR="006B0408">
        <w:rPr>
          <w:rFonts w:ascii="Arial" w:hAnsi="Arial" w:cs="Arial"/>
          <w:bCs/>
          <w:sz w:val="28"/>
          <w:szCs w:val="28"/>
        </w:rPr>
        <w:t xml:space="preserve">e a nossa orientadora </w:t>
      </w:r>
      <w:r w:rsidR="00C61278" w:rsidRPr="00C61278">
        <w:rPr>
          <w:rFonts w:ascii="Arial" w:hAnsi="Arial" w:cs="Arial"/>
          <w:bCs/>
          <w:sz w:val="28"/>
          <w:szCs w:val="28"/>
        </w:rPr>
        <w:t>que nos auxili</w:t>
      </w:r>
      <w:r w:rsidR="006D30C8">
        <w:rPr>
          <w:rFonts w:ascii="Arial" w:hAnsi="Arial" w:cs="Arial"/>
          <w:bCs/>
          <w:sz w:val="28"/>
          <w:szCs w:val="28"/>
        </w:rPr>
        <w:t>ou</w:t>
      </w:r>
      <w:r w:rsidR="00C61278" w:rsidRPr="00C61278">
        <w:rPr>
          <w:rFonts w:ascii="Arial" w:hAnsi="Arial" w:cs="Arial"/>
          <w:bCs/>
          <w:sz w:val="28"/>
          <w:szCs w:val="28"/>
        </w:rPr>
        <w:t xml:space="preserve"> durante o desenvolvimento do projeto e aos nosso</w:t>
      </w:r>
      <w:r w:rsidR="00C61278">
        <w:rPr>
          <w:rFonts w:ascii="Arial" w:hAnsi="Arial" w:cs="Arial"/>
          <w:bCs/>
          <w:sz w:val="28"/>
          <w:szCs w:val="28"/>
        </w:rPr>
        <w:t>s</w:t>
      </w:r>
      <w:r w:rsidR="00C61278" w:rsidRPr="00C61278">
        <w:rPr>
          <w:rFonts w:ascii="Arial" w:hAnsi="Arial" w:cs="Arial"/>
          <w:bCs/>
          <w:sz w:val="28"/>
          <w:szCs w:val="28"/>
        </w:rPr>
        <w:t xml:space="preserve"> amigos que nos apoiaram e motivaram a não desistir.</w:t>
      </w:r>
    </w:p>
    <w:p w14:paraId="4FFEE584" w14:textId="5EE54209" w:rsidR="005A62C2" w:rsidRDefault="00760772" w:rsidP="00F45496">
      <w:pPr>
        <w:spacing w:line="259" w:lineRule="auto"/>
        <w:jc w:val="center"/>
        <w:rPr>
          <w:rFonts w:ascii="Arial" w:hAnsi="Arial" w:cs="Arial"/>
          <w:b/>
          <w:sz w:val="28"/>
          <w:szCs w:val="28"/>
        </w:rPr>
      </w:pPr>
      <w:r>
        <w:rPr>
          <w:rFonts w:ascii="Arial" w:hAnsi="Arial" w:cs="Arial"/>
          <w:b/>
          <w:sz w:val="28"/>
          <w:szCs w:val="28"/>
        </w:rPr>
        <w:br w:type="page"/>
      </w:r>
    </w:p>
    <w:p w14:paraId="71D98616" w14:textId="6ABF3976" w:rsidR="005A62C2" w:rsidRDefault="005A62C2">
      <w:pPr>
        <w:spacing w:line="259" w:lineRule="auto"/>
        <w:rPr>
          <w:rFonts w:ascii="Arial" w:hAnsi="Arial" w:cs="Arial"/>
          <w:b/>
          <w:sz w:val="28"/>
          <w:szCs w:val="28"/>
        </w:rPr>
      </w:pPr>
    </w:p>
    <w:p w14:paraId="450C5FA6" w14:textId="06BE3FD8" w:rsidR="001D233F" w:rsidRDefault="001D233F">
      <w:pPr>
        <w:spacing w:line="259" w:lineRule="auto"/>
        <w:rPr>
          <w:rFonts w:ascii="Arial" w:hAnsi="Arial" w:cs="Arial"/>
          <w:b/>
          <w:sz w:val="28"/>
          <w:szCs w:val="28"/>
        </w:rPr>
      </w:pPr>
    </w:p>
    <w:p w14:paraId="4BA40175" w14:textId="6DD8C3FC" w:rsidR="001D233F" w:rsidRDefault="001D233F">
      <w:pPr>
        <w:spacing w:line="259" w:lineRule="auto"/>
        <w:rPr>
          <w:rFonts w:ascii="Arial" w:hAnsi="Arial" w:cs="Arial"/>
          <w:b/>
          <w:sz w:val="28"/>
          <w:szCs w:val="28"/>
        </w:rPr>
      </w:pPr>
    </w:p>
    <w:p w14:paraId="2FE39CA0" w14:textId="49FC6630" w:rsidR="001D233F" w:rsidRDefault="001D233F">
      <w:pPr>
        <w:spacing w:line="259" w:lineRule="auto"/>
        <w:rPr>
          <w:rFonts w:ascii="Arial" w:hAnsi="Arial" w:cs="Arial"/>
          <w:b/>
          <w:sz w:val="28"/>
          <w:szCs w:val="28"/>
        </w:rPr>
      </w:pPr>
    </w:p>
    <w:p w14:paraId="72E924E3" w14:textId="7539166B" w:rsidR="001D233F" w:rsidRDefault="001D233F">
      <w:pPr>
        <w:spacing w:line="259" w:lineRule="auto"/>
        <w:rPr>
          <w:rFonts w:ascii="Arial" w:hAnsi="Arial" w:cs="Arial"/>
          <w:b/>
          <w:sz w:val="28"/>
          <w:szCs w:val="28"/>
        </w:rPr>
      </w:pPr>
    </w:p>
    <w:p w14:paraId="2A1DEDC0" w14:textId="5936A15C" w:rsidR="001D233F" w:rsidRDefault="001D233F">
      <w:pPr>
        <w:spacing w:line="259" w:lineRule="auto"/>
        <w:rPr>
          <w:rFonts w:ascii="Arial" w:hAnsi="Arial" w:cs="Arial"/>
          <w:b/>
          <w:sz w:val="28"/>
          <w:szCs w:val="28"/>
        </w:rPr>
      </w:pPr>
    </w:p>
    <w:p w14:paraId="1FD9329F" w14:textId="6A77BC53" w:rsidR="001D233F" w:rsidRDefault="001D233F">
      <w:pPr>
        <w:spacing w:line="259" w:lineRule="auto"/>
        <w:rPr>
          <w:rFonts w:ascii="Arial" w:hAnsi="Arial" w:cs="Arial"/>
          <w:b/>
          <w:sz w:val="28"/>
          <w:szCs w:val="28"/>
        </w:rPr>
      </w:pPr>
    </w:p>
    <w:p w14:paraId="0E80AFB2" w14:textId="79E0F695" w:rsidR="001D233F" w:rsidRDefault="001D233F">
      <w:pPr>
        <w:spacing w:line="259" w:lineRule="auto"/>
        <w:rPr>
          <w:rFonts w:ascii="Arial" w:hAnsi="Arial" w:cs="Arial"/>
          <w:b/>
          <w:sz w:val="28"/>
          <w:szCs w:val="28"/>
        </w:rPr>
      </w:pPr>
    </w:p>
    <w:p w14:paraId="4660B7CD" w14:textId="07780F1D" w:rsidR="001D233F" w:rsidRDefault="001D233F">
      <w:pPr>
        <w:spacing w:line="259" w:lineRule="auto"/>
        <w:rPr>
          <w:rFonts w:ascii="Arial" w:hAnsi="Arial" w:cs="Arial"/>
          <w:b/>
          <w:sz w:val="28"/>
          <w:szCs w:val="28"/>
        </w:rPr>
      </w:pPr>
    </w:p>
    <w:p w14:paraId="23E884A2" w14:textId="2A34FE10" w:rsidR="001D233F" w:rsidRDefault="001D233F">
      <w:pPr>
        <w:spacing w:line="259" w:lineRule="auto"/>
        <w:rPr>
          <w:rFonts w:ascii="Arial" w:hAnsi="Arial" w:cs="Arial"/>
          <w:b/>
          <w:sz w:val="28"/>
          <w:szCs w:val="28"/>
        </w:rPr>
      </w:pPr>
    </w:p>
    <w:p w14:paraId="4E038307" w14:textId="77C68DDD" w:rsidR="001D233F" w:rsidRDefault="001D233F">
      <w:pPr>
        <w:spacing w:line="259" w:lineRule="auto"/>
        <w:rPr>
          <w:rFonts w:ascii="Arial" w:hAnsi="Arial" w:cs="Arial"/>
          <w:b/>
          <w:sz w:val="28"/>
          <w:szCs w:val="28"/>
        </w:rPr>
      </w:pPr>
    </w:p>
    <w:p w14:paraId="173D4DD3" w14:textId="25DF58EB" w:rsidR="001D233F" w:rsidRDefault="001D233F">
      <w:pPr>
        <w:spacing w:line="259" w:lineRule="auto"/>
        <w:rPr>
          <w:rFonts w:ascii="Arial" w:hAnsi="Arial" w:cs="Arial"/>
          <w:b/>
          <w:sz w:val="28"/>
          <w:szCs w:val="28"/>
        </w:rPr>
      </w:pPr>
    </w:p>
    <w:p w14:paraId="0462EADE" w14:textId="61D902AA" w:rsidR="001D233F" w:rsidRDefault="001D233F">
      <w:pPr>
        <w:spacing w:line="259" w:lineRule="auto"/>
        <w:rPr>
          <w:rFonts w:ascii="Arial" w:hAnsi="Arial" w:cs="Arial"/>
          <w:b/>
          <w:sz w:val="28"/>
          <w:szCs w:val="28"/>
        </w:rPr>
      </w:pPr>
    </w:p>
    <w:p w14:paraId="5D48208D" w14:textId="3315B789" w:rsidR="001D233F" w:rsidRDefault="001D233F">
      <w:pPr>
        <w:spacing w:line="259" w:lineRule="auto"/>
        <w:rPr>
          <w:rFonts w:ascii="Arial" w:hAnsi="Arial" w:cs="Arial"/>
          <w:b/>
          <w:sz w:val="28"/>
          <w:szCs w:val="28"/>
        </w:rPr>
      </w:pPr>
    </w:p>
    <w:p w14:paraId="632ED557" w14:textId="16BB4AE4" w:rsidR="001D233F" w:rsidRDefault="001D233F">
      <w:pPr>
        <w:spacing w:line="259" w:lineRule="auto"/>
        <w:rPr>
          <w:rFonts w:ascii="Arial" w:hAnsi="Arial" w:cs="Arial"/>
          <w:b/>
          <w:sz w:val="28"/>
          <w:szCs w:val="28"/>
        </w:rPr>
      </w:pPr>
    </w:p>
    <w:p w14:paraId="2A34CFF7" w14:textId="21F67A09" w:rsidR="001D233F" w:rsidRDefault="001D233F">
      <w:pPr>
        <w:spacing w:line="259" w:lineRule="auto"/>
        <w:rPr>
          <w:rFonts w:ascii="Arial" w:hAnsi="Arial" w:cs="Arial"/>
          <w:b/>
          <w:sz w:val="28"/>
          <w:szCs w:val="28"/>
        </w:rPr>
      </w:pPr>
    </w:p>
    <w:p w14:paraId="07B482F0" w14:textId="330FF898" w:rsidR="001D233F" w:rsidRDefault="001D233F">
      <w:pPr>
        <w:spacing w:line="259" w:lineRule="auto"/>
        <w:rPr>
          <w:rFonts w:ascii="Arial" w:hAnsi="Arial" w:cs="Arial"/>
          <w:b/>
          <w:sz w:val="28"/>
          <w:szCs w:val="28"/>
        </w:rPr>
      </w:pPr>
    </w:p>
    <w:p w14:paraId="06C0BD08" w14:textId="2B209F45" w:rsidR="001D233F" w:rsidRDefault="001D233F">
      <w:pPr>
        <w:spacing w:line="259" w:lineRule="auto"/>
        <w:rPr>
          <w:rFonts w:ascii="Arial" w:hAnsi="Arial" w:cs="Arial"/>
          <w:b/>
          <w:sz w:val="28"/>
          <w:szCs w:val="28"/>
        </w:rPr>
      </w:pPr>
    </w:p>
    <w:p w14:paraId="1ECD0381" w14:textId="77777777" w:rsidR="001D233F" w:rsidRDefault="001D233F">
      <w:pPr>
        <w:spacing w:line="259" w:lineRule="auto"/>
        <w:rPr>
          <w:rFonts w:ascii="Arial" w:hAnsi="Arial" w:cs="Arial"/>
          <w:b/>
          <w:sz w:val="28"/>
          <w:szCs w:val="28"/>
        </w:rPr>
      </w:pPr>
    </w:p>
    <w:p w14:paraId="38D48493" w14:textId="77777777" w:rsidR="001D233F" w:rsidRDefault="001D233F">
      <w:pPr>
        <w:spacing w:line="259" w:lineRule="auto"/>
        <w:rPr>
          <w:rFonts w:ascii="Arial" w:hAnsi="Arial" w:cs="Arial"/>
          <w:b/>
          <w:sz w:val="28"/>
          <w:szCs w:val="28"/>
        </w:rPr>
      </w:pPr>
    </w:p>
    <w:p w14:paraId="465548DF" w14:textId="0A3F643E" w:rsidR="005A62C2" w:rsidRPr="001D233F" w:rsidRDefault="001D233F" w:rsidP="001D233F">
      <w:pPr>
        <w:ind w:left="3402"/>
        <w:jc w:val="both"/>
        <w:rPr>
          <w:rFonts w:ascii="Arial" w:hAnsi="Arial" w:cs="Arial"/>
          <w:bCs/>
          <w:sz w:val="28"/>
          <w:szCs w:val="28"/>
        </w:rPr>
      </w:pPr>
      <w:r w:rsidRPr="001D233F">
        <w:rPr>
          <w:rFonts w:ascii="Arial" w:hAnsi="Arial" w:cs="Arial"/>
          <w:bCs/>
          <w:sz w:val="28"/>
          <w:szCs w:val="28"/>
        </w:rPr>
        <w:t xml:space="preserve">Gostaríamos de agradecer primeiramente a Deus, e aos nossos familiares, que nos apoiaram sempre. Agradecer a nossa querida orientadora pela sabedoria que conduziu a orientação do nosso trabalho. É aos professores que se envolveram e auxiliaram. </w:t>
      </w:r>
      <w:r w:rsidR="00C93339">
        <w:rPr>
          <w:rFonts w:ascii="Arial" w:hAnsi="Arial" w:cs="Arial"/>
          <w:bCs/>
          <w:sz w:val="28"/>
          <w:szCs w:val="28"/>
        </w:rPr>
        <w:t>E</w:t>
      </w:r>
      <w:r w:rsidRPr="001D233F">
        <w:rPr>
          <w:rFonts w:ascii="Arial" w:hAnsi="Arial" w:cs="Arial"/>
          <w:bCs/>
          <w:sz w:val="28"/>
          <w:szCs w:val="28"/>
        </w:rPr>
        <w:t xml:space="preserve"> por fim agradecemos aos nossos amigos por estarem sempre ao nosso lado nos incentivando a continuar.</w:t>
      </w:r>
    </w:p>
    <w:p w14:paraId="1C233654" w14:textId="32BE371E" w:rsidR="005A62C2" w:rsidRDefault="005A62C2">
      <w:pPr>
        <w:spacing w:line="259" w:lineRule="auto"/>
        <w:rPr>
          <w:rFonts w:ascii="Arial" w:hAnsi="Arial" w:cs="Arial"/>
          <w:b/>
          <w:sz w:val="28"/>
          <w:szCs w:val="28"/>
        </w:rPr>
      </w:pPr>
      <w:r>
        <w:rPr>
          <w:rFonts w:ascii="Arial" w:hAnsi="Arial" w:cs="Arial"/>
          <w:b/>
          <w:sz w:val="28"/>
          <w:szCs w:val="28"/>
        </w:rPr>
        <w:br w:type="page"/>
      </w:r>
    </w:p>
    <w:p w14:paraId="68033A6C" w14:textId="77777777" w:rsidR="00760772" w:rsidRDefault="00760772" w:rsidP="00F45496">
      <w:pPr>
        <w:spacing w:line="259" w:lineRule="auto"/>
        <w:jc w:val="center"/>
        <w:rPr>
          <w:rFonts w:ascii="Arial" w:hAnsi="Arial" w:cs="Arial"/>
          <w:b/>
          <w:sz w:val="28"/>
          <w:szCs w:val="28"/>
        </w:rPr>
      </w:pPr>
    </w:p>
    <w:p w14:paraId="653797F6" w14:textId="7399FF78" w:rsidR="004D6F90" w:rsidRDefault="004D6F90" w:rsidP="00E34E11">
      <w:pPr>
        <w:jc w:val="center"/>
        <w:rPr>
          <w:rFonts w:ascii="Arial" w:hAnsi="Arial" w:cs="Arial"/>
          <w:b/>
          <w:sz w:val="28"/>
          <w:szCs w:val="28"/>
        </w:rPr>
      </w:pPr>
    </w:p>
    <w:p w14:paraId="75EA823F" w14:textId="40939B34" w:rsidR="00F45496" w:rsidRDefault="00F45496" w:rsidP="00E34E11">
      <w:pPr>
        <w:jc w:val="center"/>
        <w:rPr>
          <w:rFonts w:ascii="Arial" w:hAnsi="Arial" w:cs="Arial"/>
          <w:b/>
          <w:sz w:val="28"/>
          <w:szCs w:val="28"/>
        </w:rPr>
      </w:pPr>
    </w:p>
    <w:p w14:paraId="79B5FE84" w14:textId="55F20BFB" w:rsidR="00F45496" w:rsidRDefault="00F45496" w:rsidP="00E34E11">
      <w:pPr>
        <w:jc w:val="center"/>
        <w:rPr>
          <w:rFonts w:ascii="Arial" w:hAnsi="Arial" w:cs="Arial"/>
          <w:b/>
          <w:sz w:val="28"/>
          <w:szCs w:val="28"/>
        </w:rPr>
      </w:pPr>
    </w:p>
    <w:p w14:paraId="41C28A1B" w14:textId="5F38F331" w:rsidR="00F45496" w:rsidRDefault="00F45496" w:rsidP="00E34E11">
      <w:pPr>
        <w:jc w:val="center"/>
        <w:rPr>
          <w:rFonts w:ascii="Arial" w:hAnsi="Arial" w:cs="Arial"/>
          <w:b/>
          <w:sz w:val="28"/>
          <w:szCs w:val="28"/>
        </w:rPr>
      </w:pPr>
    </w:p>
    <w:p w14:paraId="26D68049" w14:textId="0E043010" w:rsidR="00F45496" w:rsidRDefault="00F45496" w:rsidP="00E34E11">
      <w:pPr>
        <w:jc w:val="center"/>
        <w:rPr>
          <w:rFonts w:ascii="Arial" w:hAnsi="Arial" w:cs="Arial"/>
          <w:b/>
          <w:sz w:val="28"/>
          <w:szCs w:val="28"/>
        </w:rPr>
      </w:pPr>
    </w:p>
    <w:p w14:paraId="51B48A7D" w14:textId="1631AB7D" w:rsidR="00F45496" w:rsidRDefault="00F45496" w:rsidP="00E34E11">
      <w:pPr>
        <w:jc w:val="center"/>
        <w:rPr>
          <w:rFonts w:ascii="Arial" w:hAnsi="Arial" w:cs="Arial"/>
          <w:b/>
          <w:sz w:val="28"/>
          <w:szCs w:val="28"/>
        </w:rPr>
      </w:pPr>
    </w:p>
    <w:p w14:paraId="0A8C983B" w14:textId="4EB8BD4A" w:rsidR="00F45496" w:rsidRDefault="00F45496" w:rsidP="00E34E11">
      <w:pPr>
        <w:jc w:val="center"/>
        <w:rPr>
          <w:rFonts w:ascii="Arial" w:hAnsi="Arial" w:cs="Arial"/>
          <w:b/>
          <w:sz w:val="28"/>
          <w:szCs w:val="28"/>
        </w:rPr>
      </w:pPr>
    </w:p>
    <w:p w14:paraId="2042A005" w14:textId="37019504" w:rsidR="00F45496" w:rsidRDefault="00F45496" w:rsidP="00E34E11">
      <w:pPr>
        <w:jc w:val="center"/>
        <w:rPr>
          <w:rFonts w:ascii="Arial" w:hAnsi="Arial" w:cs="Arial"/>
          <w:b/>
          <w:sz w:val="28"/>
          <w:szCs w:val="28"/>
        </w:rPr>
      </w:pPr>
    </w:p>
    <w:p w14:paraId="52BE92F1" w14:textId="7418153E" w:rsidR="00F45496" w:rsidRDefault="00F45496" w:rsidP="00E34E11">
      <w:pPr>
        <w:jc w:val="center"/>
        <w:rPr>
          <w:rFonts w:ascii="Arial" w:hAnsi="Arial" w:cs="Arial"/>
          <w:b/>
          <w:sz w:val="28"/>
          <w:szCs w:val="28"/>
        </w:rPr>
      </w:pPr>
    </w:p>
    <w:p w14:paraId="5AF3E8BA" w14:textId="5A34157D" w:rsidR="00F45496" w:rsidRDefault="00F45496" w:rsidP="00E34E11">
      <w:pPr>
        <w:jc w:val="center"/>
        <w:rPr>
          <w:rFonts w:ascii="Arial" w:hAnsi="Arial" w:cs="Arial"/>
          <w:b/>
          <w:sz w:val="28"/>
          <w:szCs w:val="28"/>
        </w:rPr>
      </w:pPr>
    </w:p>
    <w:p w14:paraId="1B294829" w14:textId="19C20804" w:rsidR="00F45496" w:rsidRDefault="00F45496" w:rsidP="00E34E11">
      <w:pPr>
        <w:jc w:val="center"/>
        <w:rPr>
          <w:rFonts w:ascii="Arial" w:hAnsi="Arial" w:cs="Arial"/>
          <w:b/>
          <w:sz w:val="28"/>
          <w:szCs w:val="28"/>
        </w:rPr>
      </w:pPr>
    </w:p>
    <w:p w14:paraId="43BA40FE" w14:textId="5B5C2B4F" w:rsidR="00F45496" w:rsidRDefault="00F45496" w:rsidP="00E34E11">
      <w:pPr>
        <w:jc w:val="center"/>
        <w:rPr>
          <w:rFonts w:ascii="Arial" w:hAnsi="Arial" w:cs="Arial"/>
          <w:b/>
          <w:sz w:val="28"/>
          <w:szCs w:val="28"/>
        </w:rPr>
      </w:pPr>
    </w:p>
    <w:p w14:paraId="79F66A22" w14:textId="7D52A4E4" w:rsidR="00F45496" w:rsidRDefault="00F45496" w:rsidP="00E34E11">
      <w:pPr>
        <w:jc w:val="center"/>
        <w:rPr>
          <w:rFonts w:ascii="Arial" w:hAnsi="Arial" w:cs="Arial"/>
          <w:b/>
          <w:sz w:val="28"/>
          <w:szCs w:val="28"/>
        </w:rPr>
      </w:pPr>
    </w:p>
    <w:p w14:paraId="668CB97C" w14:textId="3FB4B139" w:rsidR="00F45496" w:rsidRDefault="00F45496" w:rsidP="00E34E11">
      <w:pPr>
        <w:jc w:val="center"/>
        <w:rPr>
          <w:rFonts w:ascii="Arial" w:hAnsi="Arial" w:cs="Arial"/>
          <w:b/>
          <w:sz w:val="28"/>
          <w:szCs w:val="28"/>
        </w:rPr>
      </w:pPr>
    </w:p>
    <w:p w14:paraId="11FFB61F" w14:textId="19FA71A5" w:rsidR="00F45496" w:rsidRDefault="00F45496" w:rsidP="00E34E11">
      <w:pPr>
        <w:jc w:val="center"/>
        <w:rPr>
          <w:rFonts w:ascii="Arial" w:hAnsi="Arial" w:cs="Arial"/>
          <w:b/>
          <w:sz w:val="28"/>
          <w:szCs w:val="28"/>
        </w:rPr>
      </w:pPr>
    </w:p>
    <w:p w14:paraId="37E68B21" w14:textId="22742FB5" w:rsidR="00F45496" w:rsidRDefault="00F45496" w:rsidP="00E34E11">
      <w:pPr>
        <w:jc w:val="center"/>
        <w:rPr>
          <w:rFonts w:ascii="Arial" w:hAnsi="Arial" w:cs="Arial"/>
          <w:b/>
          <w:sz w:val="28"/>
          <w:szCs w:val="28"/>
        </w:rPr>
      </w:pPr>
    </w:p>
    <w:p w14:paraId="5E56E780" w14:textId="46FC14E8" w:rsidR="00F45496" w:rsidRDefault="00F45496" w:rsidP="00E34E11">
      <w:pPr>
        <w:jc w:val="center"/>
        <w:rPr>
          <w:rFonts w:ascii="Arial" w:hAnsi="Arial" w:cs="Arial"/>
          <w:b/>
          <w:sz w:val="28"/>
          <w:szCs w:val="28"/>
        </w:rPr>
      </w:pPr>
    </w:p>
    <w:p w14:paraId="4FBAE857" w14:textId="50702633" w:rsidR="00F45496" w:rsidRDefault="00F45496" w:rsidP="00E34E11">
      <w:pPr>
        <w:jc w:val="center"/>
        <w:rPr>
          <w:rFonts w:ascii="Arial" w:hAnsi="Arial" w:cs="Arial"/>
          <w:b/>
          <w:sz w:val="28"/>
          <w:szCs w:val="28"/>
        </w:rPr>
      </w:pPr>
    </w:p>
    <w:p w14:paraId="79764F23" w14:textId="4AC6DF09" w:rsidR="00F45496" w:rsidRDefault="00F45496" w:rsidP="00E34E11">
      <w:pPr>
        <w:jc w:val="center"/>
        <w:rPr>
          <w:rFonts w:ascii="Arial" w:hAnsi="Arial" w:cs="Arial"/>
          <w:b/>
          <w:sz w:val="28"/>
          <w:szCs w:val="28"/>
        </w:rPr>
      </w:pPr>
    </w:p>
    <w:p w14:paraId="4A6736B5" w14:textId="74AAA0CE" w:rsidR="00F45496" w:rsidRDefault="00F45496" w:rsidP="00E34E11">
      <w:pPr>
        <w:jc w:val="center"/>
        <w:rPr>
          <w:rFonts w:ascii="Arial" w:hAnsi="Arial" w:cs="Arial"/>
          <w:b/>
          <w:sz w:val="28"/>
          <w:szCs w:val="28"/>
        </w:rPr>
      </w:pPr>
    </w:p>
    <w:p w14:paraId="50E803FC" w14:textId="6FEDABD7" w:rsidR="00F45496" w:rsidRDefault="00F45496" w:rsidP="00E34E11">
      <w:pPr>
        <w:jc w:val="center"/>
        <w:rPr>
          <w:rFonts w:ascii="Arial" w:hAnsi="Arial" w:cs="Arial"/>
          <w:b/>
          <w:sz w:val="28"/>
          <w:szCs w:val="28"/>
        </w:rPr>
      </w:pPr>
    </w:p>
    <w:p w14:paraId="0BE65A62" w14:textId="1F261E12" w:rsidR="00F45496" w:rsidRDefault="00F45496" w:rsidP="00E34E11">
      <w:pPr>
        <w:jc w:val="center"/>
        <w:rPr>
          <w:rFonts w:ascii="Arial" w:hAnsi="Arial" w:cs="Arial"/>
          <w:b/>
          <w:sz w:val="28"/>
          <w:szCs w:val="28"/>
        </w:rPr>
      </w:pPr>
    </w:p>
    <w:p w14:paraId="145C626C" w14:textId="77777777" w:rsidR="00F45496" w:rsidRDefault="00F45496" w:rsidP="00E34E11">
      <w:pPr>
        <w:jc w:val="center"/>
        <w:rPr>
          <w:rFonts w:ascii="Arial" w:hAnsi="Arial" w:cs="Arial"/>
          <w:b/>
          <w:sz w:val="28"/>
          <w:szCs w:val="28"/>
        </w:rPr>
      </w:pPr>
      <w:bookmarkStart w:id="1" w:name="_GoBack"/>
      <w:bookmarkEnd w:id="1"/>
    </w:p>
    <w:p w14:paraId="2AB09E4B" w14:textId="0DE7ECF1" w:rsidR="00760772" w:rsidRPr="005A62C2" w:rsidRDefault="004D6F90" w:rsidP="005A62C2">
      <w:pPr>
        <w:spacing w:line="360" w:lineRule="auto"/>
        <w:ind w:left="3402"/>
        <w:jc w:val="both"/>
        <w:rPr>
          <w:rFonts w:ascii="Palatino Linotype" w:hAnsi="Palatino Linotype" w:cs="Arial"/>
          <w:bCs/>
          <w:sz w:val="28"/>
          <w:szCs w:val="28"/>
        </w:rPr>
      </w:pPr>
      <w:r w:rsidRPr="00C61278">
        <w:rPr>
          <w:rFonts w:ascii="Palatino Linotype" w:hAnsi="Palatino Linotype" w:cs="Arial"/>
          <w:bCs/>
          <w:sz w:val="28"/>
          <w:szCs w:val="28"/>
        </w:rPr>
        <w:t xml:space="preserve">“São as nossas escolhas, mais do que as nossas capacidades, que mostram quem realmente somos.” </w:t>
      </w:r>
      <w:r w:rsidR="00C61278" w:rsidRPr="00C61278">
        <w:rPr>
          <w:rFonts w:ascii="Palatino Linotype" w:hAnsi="Palatino Linotype" w:cs="Arial"/>
          <w:bCs/>
          <w:sz w:val="28"/>
          <w:szCs w:val="28"/>
        </w:rPr>
        <w:t>(</w:t>
      </w:r>
      <w:r w:rsidRPr="00C61278">
        <w:rPr>
          <w:rFonts w:ascii="Palatino Linotype" w:hAnsi="Palatino Linotype" w:cs="Arial"/>
          <w:bCs/>
          <w:sz w:val="28"/>
          <w:szCs w:val="28"/>
        </w:rPr>
        <w:t>Alvo</w:t>
      </w:r>
      <w:r w:rsidR="00C61278" w:rsidRPr="00C61278">
        <w:rPr>
          <w:rFonts w:ascii="Palatino Linotype" w:hAnsi="Palatino Linotype" w:cs="Arial"/>
          <w:bCs/>
          <w:sz w:val="28"/>
          <w:szCs w:val="28"/>
        </w:rPr>
        <w:t xml:space="preserve"> Dumbledore)</w:t>
      </w:r>
      <w:r w:rsidR="00E33AF1">
        <w:rPr>
          <w:rFonts w:ascii="Palatino Linotype" w:hAnsi="Palatino Linotype" w:cs="Arial"/>
          <w:bCs/>
          <w:sz w:val="28"/>
          <w:szCs w:val="28"/>
        </w:rPr>
        <w:t>.</w:t>
      </w:r>
      <w:r w:rsidR="00760772">
        <w:rPr>
          <w:rFonts w:ascii="Arial" w:hAnsi="Arial" w:cs="Arial"/>
          <w:b/>
          <w:sz w:val="28"/>
          <w:szCs w:val="28"/>
        </w:rPr>
        <w:br w:type="page"/>
      </w:r>
    </w:p>
    <w:p w14:paraId="0582D82B" w14:textId="00B7EAA0" w:rsidR="00E34E11" w:rsidRDefault="00E34E11" w:rsidP="00E34E11">
      <w:pPr>
        <w:jc w:val="center"/>
        <w:rPr>
          <w:rFonts w:ascii="Arial" w:hAnsi="Arial" w:cs="Arial"/>
          <w:b/>
          <w:sz w:val="28"/>
          <w:szCs w:val="28"/>
        </w:rPr>
      </w:pPr>
      <w:r>
        <w:rPr>
          <w:rFonts w:ascii="Arial" w:hAnsi="Arial" w:cs="Arial"/>
          <w:b/>
          <w:sz w:val="28"/>
          <w:szCs w:val="28"/>
        </w:rPr>
        <w:lastRenderedPageBreak/>
        <w:t>Resumo</w:t>
      </w:r>
    </w:p>
    <w:p w14:paraId="07ABA81D" w14:textId="4675223C" w:rsidR="00E34E11" w:rsidRDefault="00E34E11" w:rsidP="00E34E11">
      <w:pPr>
        <w:spacing w:line="240" w:lineRule="auto"/>
        <w:jc w:val="both"/>
        <w:rPr>
          <w:rFonts w:ascii="Arial" w:hAnsi="Arial" w:cs="Arial"/>
          <w:sz w:val="24"/>
          <w:szCs w:val="24"/>
        </w:rPr>
      </w:pPr>
      <w:r>
        <w:rPr>
          <w:rFonts w:ascii="Arial" w:hAnsi="Arial" w:cs="Arial"/>
          <w:sz w:val="24"/>
          <w:szCs w:val="24"/>
        </w:rPr>
        <w:t>Este trabalho t</w:t>
      </w:r>
      <w:r w:rsidR="00200CC1">
        <w:rPr>
          <w:rFonts w:ascii="Arial" w:hAnsi="Arial" w:cs="Arial"/>
          <w:sz w:val="24"/>
          <w:szCs w:val="24"/>
        </w:rPr>
        <w:t>eve c</w:t>
      </w:r>
      <w:r>
        <w:rPr>
          <w:rFonts w:ascii="Arial" w:hAnsi="Arial" w:cs="Arial"/>
          <w:sz w:val="24"/>
          <w:szCs w:val="24"/>
        </w:rPr>
        <w:t>omo objetivo desenvolver um sistema que auxili</w:t>
      </w:r>
      <w:r w:rsidR="00200CC1">
        <w:rPr>
          <w:rFonts w:ascii="Arial" w:hAnsi="Arial" w:cs="Arial"/>
          <w:sz w:val="24"/>
          <w:szCs w:val="24"/>
        </w:rPr>
        <w:t>asse</w:t>
      </w:r>
      <w:r>
        <w:rPr>
          <w:rFonts w:ascii="Arial" w:hAnsi="Arial" w:cs="Arial"/>
          <w:sz w:val="24"/>
          <w:szCs w:val="24"/>
        </w:rPr>
        <w:t xml:space="preserve"> nos processos logísticos</w:t>
      </w:r>
      <w:r w:rsidR="00EB2FEC">
        <w:rPr>
          <w:rFonts w:ascii="Arial" w:hAnsi="Arial" w:cs="Arial"/>
          <w:sz w:val="24"/>
          <w:szCs w:val="24"/>
        </w:rPr>
        <w:t>, especificamente no layout</w:t>
      </w:r>
      <w:r w:rsidR="00FF4274">
        <w:rPr>
          <w:rFonts w:ascii="Arial" w:hAnsi="Arial" w:cs="Arial"/>
          <w:sz w:val="24"/>
          <w:szCs w:val="24"/>
        </w:rPr>
        <w:t xml:space="preserve"> </w:t>
      </w:r>
      <w:r w:rsidR="00EB2FEC">
        <w:rPr>
          <w:rFonts w:ascii="Arial" w:hAnsi="Arial" w:cs="Arial"/>
          <w:sz w:val="24"/>
          <w:szCs w:val="24"/>
        </w:rPr>
        <w:t>e roteirização</w:t>
      </w:r>
      <w:r w:rsidR="00200CC1">
        <w:rPr>
          <w:rFonts w:ascii="Arial" w:hAnsi="Arial" w:cs="Arial"/>
          <w:sz w:val="24"/>
          <w:szCs w:val="24"/>
        </w:rPr>
        <w:t xml:space="preserve"> de cargas no transporte rodoviário</w:t>
      </w:r>
      <w:r w:rsidR="00EB2FEC">
        <w:rPr>
          <w:rFonts w:ascii="Arial" w:hAnsi="Arial" w:cs="Arial"/>
          <w:sz w:val="24"/>
          <w:szCs w:val="24"/>
        </w:rPr>
        <w:t>. O</w:t>
      </w:r>
      <w:r>
        <w:rPr>
          <w:rFonts w:ascii="Arial" w:hAnsi="Arial" w:cs="Arial"/>
          <w:sz w:val="24"/>
          <w:szCs w:val="24"/>
        </w:rPr>
        <w:t xml:space="preserve"> </w:t>
      </w:r>
      <w:r w:rsidRPr="00906037">
        <w:rPr>
          <w:rFonts w:ascii="Arial" w:hAnsi="Arial" w:cs="Arial"/>
          <w:i/>
          <w:sz w:val="24"/>
          <w:szCs w:val="24"/>
        </w:rPr>
        <w:t>layout</w:t>
      </w:r>
      <w:r w:rsidRPr="00D34603">
        <w:rPr>
          <w:rFonts w:ascii="Arial" w:hAnsi="Arial" w:cs="Arial"/>
          <w:sz w:val="24"/>
          <w:szCs w:val="24"/>
        </w:rPr>
        <w:t xml:space="preserve"> </w:t>
      </w:r>
      <w:r>
        <w:rPr>
          <w:rFonts w:ascii="Arial" w:hAnsi="Arial" w:cs="Arial"/>
          <w:sz w:val="24"/>
          <w:szCs w:val="24"/>
        </w:rPr>
        <w:t>da mercadoria possibilit</w:t>
      </w:r>
      <w:r w:rsidR="00EB2FEC">
        <w:rPr>
          <w:rFonts w:ascii="Arial" w:hAnsi="Arial" w:cs="Arial"/>
          <w:sz w:val="24"/>
          <w:szCs w:val="24"/>
        </w:rPr>
        <w:t>a</w:t>
      </w:r>
      <w:r>
        <w:rPr>
          <w:rFonts w:ascii="Arial" w:hAnsi="Arial" w:cs="Arial"/>
          <w:sz w:val="24"/>
          <w:szCs w:val="24"/>
        </w:rPr>
        <w:t xml:space="preserve"> uma organização dos produtos de forma que facilite ao usuário o manuseio d</w:t>
      </w:r>
      <w:r w:rsidR="00200CC1">
        <w:rPr>
          <w:rFonts w:ascii="Arial" w:hAnsi="Arial" w:cs="Arial"/>
          <w:sz w:val="24"/>
          <w:szCs w:val="24"/>
        </w:rPr>
        <w:t>a mercadoria.</w:t>
      </w:r>
      <w:r w:rsidR="00CB7B97">
        <w:rPr>
          <w:rFonts w:ascii="Arial" w:hAnsi="Arial" w:cs="Arial"/>
          <w:sz w:val="24"/>
          <w:szCs w:val="24"/>
        </w:rPr>
        <w:t xml:space="preserve"> N</w:t>
      </w:r>
      <w:r>
        <w:rPr>
          <w:rFonts w:ascii="Arial" w:hAnsi="Arial" w:cs="Arial"/>
          <w:sz w:val="24"/>
          <w:szCs w:val="24"/>
        </w:rPr>
        <w:t xml:space="preserve">a </w:t>
      </w:r>
      <w:r>
        <w:rPr>
          <w:rFonts w:ascii="Arial" w:hAnsi="Arial" w:cs="Arial"/>
          <w:sz w:val="24"/>
        </w:rPr>
        <w:t>logística é importante ter um layout bem elaborado</w:t>
      </w:r>
      <w:r w:rsidR="00200CC1">
        <w:rPr>
          <w:rFonts w:ascii="Arial" w:hAnsi="Arial" w:cs="Arial"/>
          <w:sz w:val="24"/>
        </w:rPr>
        <w:t xml:space="preserve"> para melhor aproveitamento e otimização do espaço</w:t>
      </w:r>
      <w:r>
        <w:rPr>
          <w:rFonts w:ascii="Arial" w:hAnsi="Arial" w:cs="Arial"/>
          <w:sz w:val="24"/>
        </w:rPr>
        <w:t>, pois aprimoram o potencial da produção, diminuindo os gastos dispensáveis</w:t>
      </w:r>
      <w:r w:rsidR="00FF4274">
        <w:rPr>
          <w:rFonts w:ascii="Arial" w:hAnsi="Arial" w:cs="Arial"/>
          <w:sz w:val="24"/>
        </w:rPr>
        <w:t xml:space="preserve">. </w:t>
      </w:r>
      <w:r w:rsidR="00200CC1" w:rsidRPr="00200CC1">
        <w:rPr>
          <w:rFonts w:ascii="Arial" w:hAnsi="Arial" w:cs="Arial"/>
          <w:sz w:val="24"/>
        </w:rPr>
        <w:t xml:space="preserve">Utilizando </w:t>
      </w:r>
      <w:r w:rsidR="00FF4274" w:rsidRPr="00200CC1">
        <w:rPr>
          <w:rFonts w:ascii="Arial" w:hAnsi="Arial" w:cs="Arial"/>
          <w:sz w:val="24"/>
        </w:rPr>
        <w:t>o problema da mochila para poder dispor os produtos da melhor forma otimizando o espaço e não ultrapassando o peso máximo do veículo</w:t>
      </w:r>
      <w:r w:rsidRPr="00200CC1">
        <w:rPr>
          <w:rFonts w:ascii="Arial" w:hAnsi="Arial" w:cs="Arial"/>
          <w:sz w:val="24"/>
        </w:rPr>
        <w:t xml:space="preserve"> o </w:t>
      </w:r>
      <w:r w:rsidRPr="00200CC1">
        <w:rPr>
          <w:rFonts w:ascii="Arial" w:hAnsi="Arial" w:cs="Arial"/>
          <w:sz w:val="24"/>
          <w:szCs w:val="28"/>
        </w:rPr>
        <w:t>objetivo de evitar que se utilize um volume maior de mercadoria</w:t>
      </w:r>
      <w:r w:rsidRPr="00200CC1">
        <w:rPr>
          <w:rFonts w:ascii="Arial" w:hAnsi="Arial" w:cs="Arial"/>
          <w:sz w:val="24"/>
          <w:szCs w:val="24"/>
        </w:rPr>
        <w:t>.</w:t>
      </w:r>
      <w:r>
        <w:rPr>
          <w:rFonts w:ascii="Arial" w:hAnsi="Arial" w:cs="Arial"/>
          <w:sz w:val="24"/>
          <w:szCs w:val="24"/>
        </w:rPr>
        <w:t xml:space="preserve"> </w:t>
      </w:r>
      <w:r w:rsidR="00200CC1">
        <w:rPr>
          <w:rFonts w:ascii="Arial" w:hAnsi="Arial" w:cs="Arial"/>
          <w:sz w:val="24"/>
          <w:szCs w:val="24"/>
        </w:rPr>
        <w:t>Fazendo o uso da roteirização</w:t>
      </w:r>
      <w:r>
        <w:rPr>
          <w:rFonts w:ascii="Arial" w:hAnsi="Arial" w:cs="Arial"/>
          <w:sz w:val="24"/>
          <w:szCs w:val="24"/>
        </w:rPr>
        <w:t xml:space="preserve"> d</w:t>
      </w:r>
      <w:r w:rsidR="00200CC1">
        <w:rPr>
          <w:rFonts w:ascii="Arial" w:hAnsi="Arial" w:cs="Arial"/>
          <w:sz w:val="24"/>
          <w:szCs w:val="24"/>
        </w:rPr>
        <w:t>e</w:t>
      </w:r>
      <w:r>
        <w:rPr>
          <w:rFonts w:ascii="Arial" w:hAnsi="Arial" w:cs="Arial"/>
          <w:sz w:val="24"/>
          <w:szCs w:val="24"/>
        </w:rPr>
        <w:t xml:space="preserve"> carga utiliza</w:t>
      </w:r>
      <w:r w:rsidR="00EB2FEC">
        <w:rPr>
          <w:rFonts w:ascii="Arial" w:hAnsi="Arial" w:cs="Arial"/>
          <w:sz w:val="24"/>
          <w:szCs w:val="24"/>
        </w:rPr>
        <w:t>ndo</w:t>
      </w:r>
      <w:r w:rsidR="00200CC1">
        <w:rPr>
          <w:rFonts w:ascii="Arial" w:hAnsi="Arial" w:cs="Arial"/>
          <w:sz w:val="24"/>
          <w:szCs w:val="24"/>
        </w:rPr>
        <w:t xml:space="preserve"> os</w:t>
      </w:r>
      <w:r>
        <w:rPr>
          <w:rFonts w:ascii="Arial" w:hAnsi="Arial" w:cs="Arial"/>
          <w:sz w:val="24"/>
          <w:szCs w:val="24"/>
        </w:rPr>
        <w:t xml:space="preserve"> mapas para traçar uma rota de transporte de modo melhorar sua entrega. </w:t>
      </w:r>
      <w:r w:rsidR="00200CC1">
        <w:rPr>
          <w:rFonts w:ascii="Arial" w:hAnsi="Arial" w:cs="Arial"/>
          <w:sz w:val="24"/>
          <w:szCs w:val="24"/>
        </w:rPr>
        <w:t>Foi</w:t>
      </w:r>
      <w:r>
        <w:rPr>
          <w:rFonts w:ascii="Arial" w:hAnsi="Arial" w:cs="Arial"/>
          <w:sz w:val="24"/>
          <w:szCs w:val="24"/>
        </w:rPr>
        <w:t xml:space="preserve"> utilizada a linguagem </w:t>
      </w:r>
      <w:r w:rsidR="00200CC1">
        <w:rPr>
          <w:rFonts w:ascii="Arial" w:hAnsi="Arial" w:cs="Arial"/>
          <w:sz w:val="24"/>
          <w:szCs w:val="24"/>
        </w:rPr>
        <w:t>PHP e HTML</w:t>
      </w:r>
      <w:r>
        <w:rPr>
          <w:rFonts w:ascii="Arial" w:hAnsi="Arial" w:cs="Arial"/>
          <w:sz w:val="24"/>
          <w:szCs w:val="24"/>
        </w:rPr>
        <w:t xml:space="preserve">, a ferramenta Astah Professional, API Google em </w:t>
      </w:r>
      <w:r w:rsidRPr="00914487">
        <w:rPr>
          <w:rFonts w:ascii="Arial" w:hAnsi="Arial" w:cs="Arial"/>
          <w:i/>
          <w:sz w:val="24"/>
          <w:szCs w:val="24"/>
        </w:rPr>
        <w:t>JavaScript</w:t>
      </w:r>
      <w:r>
        <w:rPr>
          <w:rFonts w:ascii="Arial" w:hAnsi="Arial" w:cs="Arial"/>
          <w:sz w:val="24"/>
          <w:szCs w:val="24"/>
        </w:rPr>
        <w:t xml:space="preserve"> e P</w:t>
      </w:r>
      <w:r w:rsidR="00F45496">
        <w:rPr>
          <w:rFonts w:ascii="Arial" w:hAnsi="Arial" w:cs="Arial"/>
          <w:sz w:val="24"/>
          <w:szCs w:val="24"/>
        </w:rPr>
        <w:t>hpMyAdmin para o banco de dados</w:t>
      </w:r>
      <w:r>
        <w:rPr>
          <w:rFonts w:ascii="Arial" w:hAnsi="Arial" w:cs="Arial"/>
          <w:sz w:val="24"/>
          <w:szCs w:val="24"/>
        </w:rPr>
        <w:t>.</w:t>
      </w:r>
      <w:r w:rsidRPr="00914487">
        <w:rPr>
          <w:rFonts w:ascii="Arial" w:hAnsi="Arial" w:cs="Arial"/>
          <w:i/>
          <w:sz w:val="24"/>
          <w:szCs w:val="24"/>
        </w:rPr>
        <w:t xml:space="preserve"> </w:t>
      </w:r>
    </w:p>
    <w:p w14:paraId="5F5D26BE" w14:textId="77777777" w:rsidR="00E34E11" w:rsidRPr="00EB5A40" w:rsidRDefault="00E34E11" w:rsidP="00E34E11">
      <w:pPr>
        <w:rPr>
          <w:rFonts w:ascii="Arial" w:hAnsi="Arial" w:cs="Arial"/>
          <w:sz w:val="24"/>
          <w:szCs w:val="24"/>
        </w:rPr>
      </w:pPr>
    </w:p>
    <w:p w14:paraId="13A4286F" w14:textId="785D84E8" w:rsidR="00E34E11" w:rsidRDefault="00E34E11" w:rsidP="00E34E11">
      <w:pPr>
        <w:spacing w:line="240" w:lineRule="auto"/>
        <w:rPr>
          <w:ins w:id="2" w:author="Giovana Franklin Pereira Castro" w:date="2018-11-16T19:37:00Z"/>
          <w:rFonts w:ascii="Arial" w:hAnsi="Arial" w:cs="Arial"/>
          <w:sz w:val="28"/>
          <w:szCs w:val="28"/>
        </w:rPr>
      </w:pPr>
      <w:r>
        <w:rPr>
          <w:rFonts w:ascii="Arial" w:hAnsi="Arial" w:cs="Arial"/>
          <w:sz w:val="28"/>
          <w:szCs w:val="28"/>
        </w:rPr>
        <w:t xml:space="preserve">Palavras-chave: </w:t>
      </w:r>
      <w:r w:rsidRPr="00573810">
        <w:rPr>
          <w:rFonts w:ascii="Arial" w:hAnsi="Arial" w:cs="Arial"/>
          <w:sz w:val="24"/>
          <w:szCs w:val="28"/>
        </w:rPr>
        <w:t>logística</w:t>
      </w:r>
      <w:r>
        <w:rPr>
          <w:rFonts w:ascii="Arial" w:hAnsi="Arial" w:cs="Arial"/>
          <w:sz w:val="24"/>
          <w:szCs w:val="28"/>
        </w:rPr>
        <w:t xml:space="preserve">, transporte, </w:t>
      </w:r>
      <w:r w:rsidR="00942E5D">
        <w:rPr>
          <w:rFonts w:ascii="Arial" w:hAnsi="Arial" w:cs="Arial"/>
          <w:sz w:val="24"/>
          <w:szCs w:val="28"/>
        </w:rPr>
        <w:t>roteirização</w:t>
      </w:r>
      <w:r>
        <w:rPr>
          <w:rFonts w:ascii="Arial" w:hAnsi="Arial" w:cs="Arial"/>
          <w:sz w:val="28"/>
          <w:szCs w:val="28"/>
        </w:rPr>
        <w:t>.</w:t>
      </w:r>
    </w:p>
    <w:p w14:paraId="1BAFE2E6" w14:textId="7FEE66D9" w:rsidR="00E34E11" w:rsidRDefault="00E34E11" w:rsidP="00E34E11">
      <w:pPr>
        <w:spacing w:line="259" w:lineRule="auto"/>
        <w:rPr>
          <w:rFonts w:ascii="Arial" w:hAnsi="Arial" w:cs="Arial"/>
          <w:sz w:val="28"/>
          <w:szCs w:val="28"/>
        </w:rPr>
      </w:pPr>
      <w:ins w:id="3" w:author="Giovana Franklin Pereira Castro" w:date="2018-11-16T19:37:00Z">
        <w:r>
          <w:rPr>
            <w:rFonts w:ascii="Arial" w:hAnsi="Arial" w:cs="Arial"/>
            <w:sz w:val="28"/>
            <w:szCs w:val="28"/>
          </w:rPr>
          <w:br w:type="page"/>
        </w:r>
      </w:ins>
    </w:p>
    <w:p w14:paraId="6EEC8F6D" w14:textId="70060D5A" w:rsidR="00760772" w:rsidRDefault="00760772" w:rsidP="005E28EA">
      <w:pPr>
        <w:spacing w:line="259" w:lineRule="auto"/>
        <w:jc w:val="center"/>
        <w:rPr>
          <w:rFonts w:ascii="Arial" w:hAnsi="Arial" w:cs="Arial"/>
          <w:b/>
          <w:sz w:val="28"/>
          <w:szCs w:val="28"/>
        </w:rPr>
      </w:pPr>
      <w:r>
        <w:rPr>
          <w:rFonts w:ascii="Arial" w:hAnsi="Arial" w:cs="Arial"/>
          <w:b/>
          <w:sz w:val="28"/>
          <w:szCs w:val="28"/>
        </w:rPr>
        <w:lastRenderedPageBreak/>
        <w:t>ABSTRACT</w:t>
      </w:r>
    </w:p>
    <w:p w14:paraId="333B1E85" w14:textId="04FA5304" w:rsidR="00E33AF1" w:rsidRDefault="00E33AF1" w:rsidP="00E33AF1">
      <w:pPr>
        <w:spacing w:line="240" w:lineRule="auto"/>
        <w:jc w:val="both"/>
        <w:rPr>
          <w:rFonts w:ascii="Arial" w:hAnsi="Arial" w:cs="Arial"/>
          <w:sz w:val="24"/>
        </w:rPr>
      </w:pPr>
      <w:r>
        <w:br/>
      </w:r>
      <w:r w:rsidRPr="00E33AF1">
        <w:rPr>
          <w:rFonts w:ascii="Arial" w:hAnsi="Arial" w:cs="Arial"/>
          <w:sz w:val="24"/>
        </w:rPr>
        <w:t xml:space="preserve">This work aimed to develop a system that would assist in logistics processes, specifically in the layout and routing of cargo in road transport. The layout of the merchandise makes it possible to organize the products in such a way that the user can easily handle the merchandise. In logistics it is important to have a well-designed layout for better use and optimization of space, as they enhance the production potential, reducing expenditures. Using </w:t>
      </w:r>
      <w:r w:rsidR="00C93339">
        <w:rPr>
          <w:rFonts w:ascii="Arial" w:hAnsi="Arial" w:cs="Arial"/>
          <w:sz w:val="24"/>
        </w:rPr>
        <w:t xml:space="preserve">knapsack problem </w:t>
      </w:r>
      <w:r w:rsidRPr="00E33AF1">
        <w:rPr>
          <w:rFonts w:ascii="Arial" w:hAnsi="Arial" w:cs="Arial"/>
          <w:sz w:val="24"/>
        </w:rPr>
        <w:t>to be able to dispose of products in the best way optimizing the space and not exceeding the maximum weight of the vehicle to avoid using a larger volume of merchandise. Making use of freight routing using maps to map a shipping route to improve delivery. We used the PHP and HTML language, the Astah Professional tool, Google API in JavaScript and PhpMyAdmin for the database.</w:t>
      </w:r>
    </w:p>
    <w:p w14:paraId="16F24A09" w14:textId="680EED18" w:rsidR="00E33AF1" w:rsidRDefault="00E33AF1" w:rsidP="00E33AF1">
      <w:pPr>
        <w:spacing w:line="240" w:lineRule="auto"/>
        <w:jc w:val="both"/>
        <w:rPr>
          <w:rFonts w:ascii="Arial" w:hAnsi="Arial" w:cs="Arial"/>
          <w:sz w:val="24"/>
        </w:rPr>
      </w:pPr>
    </w:p>
    <w:p w14:paraId="76DCE20F" w14:textId="77777777" w:rsidR="00E33AF1" w:rsidRPr="00E33AF1" w:rsidRDefault="00E33AF1" w:rsidP="00E33AF1">
      <w:pPr>
        <w:spacing w:line="240" w:lineRule="auto"/>
        <w:jc w:val="both"/>
        <w:rPr>
          <w:rFonts w:ascii="Arial" w:hAnsi="Arial" w:cs="Arial"/>
          <w:sz w:val="24"/>
        </w:rPr>
      </w:pPr>
      <w:r w:rsidRPr="00E33AF1">
        <w:rPr>
          <w:rFonts w:ascii="Arial" w:hAnsi="Arial" w:cs="Arial"/>
          <w:sz w:val="24"/>
        </w:rPr>
        <w:t>Keywords: logistics, transportation, routing.</w:t>
      </w:r>
    </w:p>
    <w:p w14:paraId="3CF1BB88" w14:textId="77777777" w:rsidR="00760772" w:rsidRDefault="00760772">
      <w:pPr>
        <w:spacing w:line="259" w:lineRule="auto"/>
        <w:rPr>
          <w:rFonts w:ascii="Arial" w:hAnsi="Arial" w:cs="Arial"/>
          <w:b/>
          <w:sz w:val="28"/>
          <w:szCs w:val="28"/>
        </w:rPr>
      </w:pPr>
      <w:r>
        <w:rPr>
          <w:rFonts w:ascii="Arial" w:hAnsi="Arial" w:cs="Arial"/>
          <w:b/>
          <w:sz w:val="28"/>
          <w:szCs w:val="28"/>
        </w:rPr>
        <w:br w:type="page"/>
      </w:r>
    </w:p>
    <w:p w14:paraId="3B7C672F" w14:textId="072E1B6D" w:rsidR="00DF42E6" w:rsidRDefault="005E28EA" w:rsidP="001D233F">
      <w:pPr>
        <w:spacing w:line="259" w:lineRule="auto"/>
        <w:jc w:val="center"/>
        <w:rPr>
          <w:rFonts w:ascii="Arial" w:hAnsi="Arial" w:cs="Arial"/>
          <w:b/>
          <w:sz w:val="28"/>
          <w:szCs w:val="28"/>
        </w:rPr>
      </w:pPr>
      <w:r>
        <w:rPr>
          <w:rFonts w:ascii="Arial" w:hAnsi="Arial" w:cs="Arial"/>
          <w:b/>
          <w:sz w:val="28"/>
          <w:szCs w:val="28"/>
        </w:rPr>
        <w:lastRenderedPageBreak/>
        <w:t>Lista de Figuras</w:t>
      </w:r>
    </w:p>
    <w:p w14:paraId="73BA8320" w14:textId="3DDB487A" w:rsidR="00967E99" w:rsidRDefault="000F69B1">
      <w:pPr>
        <w:pStyle w:val="ndicedeilustraes"/>
        <w:tabs>
          <w:tab w:val="right" w:leader="dot" w:pos="9061"/>
        </w:tabs>
        <w:rPr>
          <w:rFonts w:eastAsiaTheme="minorEastAsia"/>
          <w:noProof/>
          <w:lang w:eastAsia="pt-BR"/>
        </w:rPr>
      </w:pPr>
      <w:r w:rsidRPr="000D2742">
        <w:rPr>
          <w:rFonts w:ascii="Arial" w:hAnsi="Arial" w:cs="Arial"/>
          <w:b/>
          <w:sz w:val="24"/>
          <w:szCs w:val="24"/>
        </w:rPr>
        <w:fldChar w:fldCharType="begin"/>
      </w:r>
      <w:r w:rsidRPr="000D2742">
        <w:rPr>
          <w:rFonts w:ascii="Arial" w:hAnsi="Arial" w:cs="Arial"/>
          <w:b/>
          <w:sz w:val="24"/>
          <w:szCs w:val="24"/>
        </w:rPr>
        <w:instrText xml:space="preserve"> TOC \h \z \c "Figura" </w:instrText>
      </w:r>
      <w:r w:rsidRPr="000D2742">
        <w:rPr>
          <w:rFonts w:ascii="Arial" w:hAnsi="Arial" w:cs="Arial"/>
          <w:b/>
          <w:sz w:val="24"/>
          <w:szCs w:val="24"/>
        </w:rPr>
        <w:fldChar w:fldCharType="separate"/>
      </w:r>
      <w:hyperlink w:anchor="_Toc25156573" w:history="1">
        <w:r w:rsidR="00967E99" w:rsidRPr="00C13EE8">
          <w:rPr>
            <w:rStyle w:val="Hyperlink"/>
            <w:rFonts w:ascii="Arial" w:hAnsi="Arial" w:cs="Arial"/>
            <w:noProof/>
          </w:rPr>
          <w:t>Figura 1- Composição da matriz do transporte de carga no Brasil em 2013.</w:t>
        </w:r>
        <w:r w:rsidR="00967E99">
          <w:rPr>
            <w:noProof/>
            <w:webHidden/>
          </w:rPr>
          <w:tab/>
        </w:r>
        <w:r w:rsidR="00967E99">
          <w:rPr>
            <w:noProof/>
            <w:webHidden/>
          </w:rPr>
          <w:fldChar w:fldCharType="begin"/>
        </w:r>
        <w:r w:rsidR="00967E99">
          <w:rPr>
            <w:noProof/>
            <w:webHidden/>
          </w:rPr>
          <w:instrText xml:space="preserve"> PAGEREF _Toc25156573 \h </w:instrText>
        </w:r>
        <w:r w:rsidR="00967E99">
          <w:rPr>
            <w:noProof/>
            <w:webHidden/>
          </w:rPr>
        </w:r>
        <w:r w:rsidR="00967E99">
          <w:rPr>
            <w:noProof/>
            <w:webHidden/>
          </w:rPr>
          <w:fldChar w:fldCharType="separate"/>
        </w:r>
        <w:r w:rsidR="00967E99">
          <w:rPr>
            <w:noProof/>
            <w:webHidden/>
          </w:rPr>
          <w:t>18</w:t>
        </w:r>
        <w:r w:rsidR="00967E99">
          <w:rPr>
            <w:noProof/>
            <w:webHidden/>
          </w:rPr>
          <w:fldChar w:fldCharType="end"/>
        </w:r>
      </w:hyperlink>
    </w:p>
    <w:p w14:paraId="55454D52" w14:textId="53B1A78A" w:rsidR="00967E99" w:rsidRDefault="00967E99">
      <w:pPr>
        <w:pStyle w:val="ndicedeilustraes"/>
        <w:tabs>
          <w:tab w:val="right" w:leader="dot" w:pos="9061"/>
        </w:tabs>
        <w:rPr>
          <w:rFonts w:eastAsiaTheme="minorEastAsia"/>
          <w:noProof/>
          <w:lang w:eastAsia="pt-BR"/>
        </w:rPr>
      </w:pPr>
      <w:hyperlink w:anchor="_Toc25156574" w:history="1">
        <w:r w:rsidRPr="00C13EE8">
          <w:rPr>
            <w:rStyle w:val="Hyperlink"/>
            <w:rFonts w:ascii="Arial" w:hAnsi="Arial" w:cs="Arial"/>
            <w:noProof/>
          </w:rPr>
          <w:t>Figura 2- Modelo para escolha de melhor Rota de Distribuição de Produto.</w:t>
        </w:r>
        <w:r>
          <w:rPr>
            <w:noProof/>
            <w:webHidden/>
          </w:rPr>
          <w:tab/>
        </w:r>
        <w:r>
          <w:rPr>
            <w:noProof/>
            <w:webHidden/>
          </w:rPr>
          <w:fldChar w:fldCharType="begin"/>
        </w:r>
        <w:r>
          <w:rPr>
            <w:noProof/>
            <w:webHidden/>
          </w:rPr>
          <w:instrText xml:space="preserve"> PAGEREF _Toc25156574 \h </w:instrText>
        </w:r>
        <w:r>
          <w:rPr>
            <w:noProof/>
            <w:webHidden/>
          </w:rPr>
        </w:r>
        <w:r>
          <w:rPr>
            <w:noProof/>
            <w:webHidden/>
          </w:rPr>
          <w:fldChar w:fldCharType="separate"/>
        </w:r>
        <w:r>
          <w:rPr>
            <w:noProof/>
            <w:webHidden/>
          </w:rPr>
          <w:t>19</w:t>
        </w:r>
        <w:r>
          <w:rPr>
            <w:noProof/>
            <w:webHidden/>
          </w:rPr>
          <w:fldChar w:fldCharType="end"/>
        </w:r>
      </w:hyperlink>
    </w:p>
    <w:p w14:paraId="5EB435CD" w14:textId="68C105A9" w:rsidR="00967E99" w:rsidRDefault="00967E99">
      <w:pPr>
        <w:pStyle w:val="ndicedeilustraes"/>
        <w:tabs>
          <w:tab w:val="right" w:leader="dot" w:pos="9061"/>
        </w:tabs>
        <w:rPr>
          <w:rFonts w:eastAsiaTheme="minorEastAsia"/>
          <w:noProof/>
          <w:lang w:eastAsia="pt-BR"/>
        </w:rPr>
      </w:pPr>
      <w:hyperlink w:anchor="_Toc25156575" w:history="1">
        <w:r w:rsidRPr="00C13EE8">
          <w:rPr>
            <w:rStyle w:val="Hyperlink"/>
            <w:rFonts w:ascii="Arial" w:hAnsi="Arial" w:cs="Arial"/>
            <w:noProof/>
          </w:rPr>
          <w:t>Figura 3- Ator do caso de Uso</w:t>
        </w:r>
        <w:r>
          <w:rPr>
            <w:noProof/>
            <w:webHidden/>
          </w:rPr>
          <w:tab/>
        </w:r>
        <w:r>
          <w:rPr>
            <w:noProof/>
            <w:webHidden/>
          </w:rPr>
          <w:fldChar w:fldCharType="begin"/>
        </w:r>
        <w:r>
          <w:rPr>
            <w:noProof/>
            <w:webHidden/>
          </w:rPr>
          <w:instrText xml:space="preserve"> PAGEREF _Toc25156575 \h </w:instrText>
        </w:r>
        <w:r>
          <w:rPr>
            <w:noProof/>
            <w:webHidden/>
          </w:rPr>
        </w:r>
        <w:r>
          <w:rPr>
            <w:noProof/>
            <w:webHidden/>
          </w:rPr>
          <w:fldChar w:fldCharType="separate"/>
        </w:r>
        <w:r>
          <w:rPr>
            <w:noProof/>
            <w:webHidden/>
          </w:rPr>
          <w:t>30</w:t>
        </w:r>
        <w:r>
          <w:rPr>
            <w:noProof/>
            <w:webHidden/>
          </w:rPr>
          <w:fldChar w:fldCharType="end"/>
        </w:r>
      </w:hyperlink>
    </w:p>
    <w:p w14:paraId="4280F2B5" w14:textId="216C6C9B" w:rsidR="00967E99" w:rsidRDefault="00967E99">
      <w:pPr>
        <w:pStyle w:val="ndicedeilustraes"/>
        <w:tabs>
          <w:tab w:val="right" w:leader="dot" w:pos="9061"/>
        </w:tabs>
        <w:rPr>
          <w:rFonts w:eastAsiaTheme="minorEastAsia"/>
          <w:noProof/>
          <w:lang w:eastAsia="pt-BR"/>
        </w:rPr>
      </w:pPr>
      <w:hyperlink w:anchor="_Toc25156576" w:history="1">
        <w:r w:rsidRPr="00C13EE8">
          <w:rPr>
            <w:rStyle w:val="Hyperlink"/>
            <w:rFonts w:ascii="Arial" w:hAnsi="Arial" w:cs="Arial"/>
            <w:noProof/>
          </w:rPr>
          <w:t>Figura 4- Generalização entre os atores</w:t>
        </w:r>
        <w:r>
          <w:rPr>
            <w:noProof/>
            <w:webHidden/>
          </w:rPr>
          <w:tab/>
        </w:r>
        <w:r>
          <w:rPr>
            <w:noProof/>
            <w:webHidden/>
          </w:rPr>
          <w:fldChar w:fldCharType="begin"/>
        </w:r>
        <w:r>
          <w:rPr>
            <w:noProof/>
            <w:webHidden/>
          </w:rPr>
          <w:instrText xml:space="preserve"> PAGEREF _Toc25156576 \h </w:instrText>
        </w:r>
        <w:r>
          <w:rPr>
            <w:noProof/>
            <w:webHidden/>
          </w:rPr>
        </w:r>
        <w:r>
          <w:rPr>
            <w:noProof/>
            <w:webHidden/>
          </w:rPr>
          <w:fldChar w:fldCharType="separate"/>
        </w:r>
        <w:r>
          <w:rPr>
            <w:noProof/>
            <w:webHidden/>
          </w:rPr>
          <w:t>31</w:t>
        </w:r>
        <w:r>
          <w:rPr>
            <w:noProof/>
            <w:webHidden/>
          </w:rPr>
          <w:fldChar w:fldCharType="end"/>
        </w:r>
      </w:hyperlink>
    </w:p>
    <w:p w14:paraId="67EBDF8B" w14:textId="2A8212D9" w:rsidR="00967E99" w:rsidRDefault="00967E99">
      <w:pPr>
        <w:pStyle w:val="ndicedeilustraes"/>
        <w:tabs>
          <w:tab w:val="right" w:leader="dot" w:pos="9061"/>
        </w:tabs>
        <w:rPr>
          <w:rFonts w:eastAsiaTheme="minorEastAsia"/>
          <w:noProof/>
          <w:lang w:eastAsia="pt-BR"/>
        </w:rPr>
      </w:pPr>
      <w:hyperlink w:anchor="_Toc25156577" w:history="1">
        <w:r w:rsidRPr="00C13EE8">
          <w:rPr>
            <w:rStyle w:val="Hyperlink"/>
            <w:rFonts w:ascii="Arial" w:hAnsi="Arial" w:cs="Arial"/>
            <w:noProof/>
          </w:rPr>
          <w:t>Figura 5- Tela Inicial</w:t>
        </w:r>
        <w:r>
          <w:rPr>
            <w:noProof/>
            <w:webHidden/>
          </w:rPr>
          <w:tab/>
        </w:r>
        <w:r>
          <w:rPr>
            <w:noProof/>
            <w:webHidden/>
          </w:rPr>
          <w:fldChar w:fldCharType="begin"/>
        </w:r>
        <w:r>
          <w:rPr>
            <w:noProof/>
            <w:webHidden/>
          </w:rPr>
          <w:instrText xml:space="preserve"> PAGEREF _Toc25156577 \h </w:instrText>
        </w:r>
        <w:r>
          <w:rPr>
            <w:noProof/>
            <w:webHidden/>
          </w:rPr>
        </w:r>
        <w:r>
          <w:rPr>
            <w:noProof/>
            <w:webHidden/>
          </w:rPr>
          <w:fldChar w:fldCharType="separate"/>
        </w:r>
        <w:r>
          <w:rPr>
            <w:noProof/>
            <w:webHidden/>
          </w:rPr>
          <w:t>32</w:t>
        </w:r>
        <w:r>
          <w:rPr>
            <w:noProof/>
            <w:webHidden/>
          </w:rPr>
          <w:fldChar w:fldCharType="end"/>
        </w:r>
      </w:hyperlink>
    </w:p>
    <w:p w14:paraId="5EEBD6DF" w14:textId="09D7F8FE" w:rsidR="00967E99" w:rsidRDefault="00967E99">
      <w:pPr>
        <w:pStyle w:val="ndicedeilustraes"/>
        <w:tabs>
          <w:tab w:val="right" w:leader="dot" w:pos="9061"/>
        </w:tabs>
        <w:rPr>
          <w:rFonts w:eastAsiaTheme="minorEastAsia"/>
          <w:noProof/>
          <w:lang w:eastAsia="pt-BR"/>
        </w:rPr>
      </w:pPr>
      <w:hyperlink w:anchor="_Toc25156578" w:history="1">
        <w:r w:rsidRPr="00C13EE8">
          <w:rPr>
            <w:rStyle w:val="Hyperlink"/>
            <w:rFonts w:ascii="Arial" w:hAnsi="Arial" w:cs="Arial"/>
            <w:noProof/>
          </w:rPr>
          <w:t>Figura 6- Cadastro do Usuário</w:t>
        </w:r>
        <w:r>
          <w:rPr>
            <w:noProof/>
            <w:webHidden/>
          </w:rPr>
          <w:tab/>
        </w:r>
        <w:r>
          <w:rPr>
            <w:noProof/>
            <w:webHidden/>
          </w:rPr>
          <w:fldChar w:fldCharType="begin"/>
        </w:r>
        <w:r>
          <w:rPr>
            <w:noProof/>
            <w:webHidden/>
          </w:rPr>
          <w:instrText xml:space="preserve"> PAGEREF _Toc25156578 \h </w:instrText>
        </w:r>
        <w:r>
          <w:rPr>
            <w:noProof/>
            <w:webHidden/>
          </w:rPr>
        </w:r>
        <w:r>
          <w:rPr>
            <w:noProof/>
            <w:webHidden/>
          </w:rPr>
          <w:fldChar w:fldCharType="separate"/>
        </w:r>
        <w:r>
          <w:rPr>
            <w:noProof/>
            <w:webHidden/>
          </w:rPr>
          <w:t>33</w:t>
        </w:r>
        <w:r>
          <w:rPr>
            <w:noProof/>
            <w:webHidden/>
          </w:rPr>
          <w:fldChar w:fldCharType="end"/>
        </w:r>
      </w:hyperlink>
    </w:p>
    <w:p w14:paraId="189F2120" w14:textId="37FD0007" w:rsidR="00967E99" w:rsidRDefault="00967E99">
      <w:pPr>
        <w:pStyle w:val="ndicedeilustraes"/>
        <w:tabs>
          <w:tab w:val="right" w:leader="dot" w:pos="9061"/>
        </w:tabs>
        <w:rPr>
          <w:rFonts w:eastAsiaTheme="minorEastAsia"/>
          <w:noProof/>
          <w:lang w:eastAsia="pt-BR"/>
        </w:rPr>
      </w:pPr>
      <w:hyperlink w:anchor="_Toc25156579" w:history="1">
        <w:r w:rsidRPr="00C13EE8">
          <w:rPr>
            <w:rStyle w:val="Hyperlink"/>
            <w:rFonts w:ascii="Arial" w:hAnsi="Arial" w:cs="Arial"/>
            <w:noProof/>
          </w:rPr>
          <w:t>Figura 7- Tela de Login</w:t>
        </w:r>
        <w:r>
          <w:rPr>
            <w:noProof/>
            <w:webHidden/>
          </w:rPr>
          <w:tab/>
        </w:r>
        <w:r>
          <w:rPr>
            <w:noProof/>
            <w:webHidden/>
          </w:rPr>
          <w:fldChar w:fldCharType="begin"/>
        </w:r>
        <w:r>
          <w:rPr>
            <w:noProof/>
            <w:webHidden/>
          </w:rPr>
          <w:instrText xml:space="preserve"> PAGEREF _Toc25156579 \h </w:instrText>
        </w:r>
        <w:r>
          <w:rPr>
            <w:noProof/>
            <w:webHidden/>
          </w:rPr>
        </w:r>
        <w:r>
          <w:rPr>
            <w:noProof/>
            <w:webHidden/>
          </w:rPr>
          <w:fldChar w:fldCharType="separate"/>
        </w:r>
        <w:r>
          <w:rPr>
            <w:noProof/>
            <w:webHidden/>
          </w:rPr>
          <w:t>33</w:t>
        </w:r>
        <w:r>
          <w:rPr>
            <w:noProof/>
            <w:webHidden/>
          </w:rPr>
          <w:fldChar w:fldCharType="end"/>
        </w:r>
      </w:hyperlink>
    </w:p>
    <w:p w14:paraId="2BC6829F" w14:textId="3F6C7E34" w:rsidR="00967E99" w:rsidRDefault="00967E99">
      <w:pPr>
        <w:pStyle w:val="ndicedeilustraes"/>
        <w:tabs>
          <w:tab w:val="right" w:leader="dot" w:pos="9061"/>
        </w:tabs>
        <w:rPr>
          <w:rFonts w:eastAsiaTheme="minorEastAsia"/>
          <w:noProof/>
          <w:lang w:eastAsia="pt-BR"/>
        </w:rPr>
      </w:pPr>
      <w:hyperlink w:anchor="_Toc25156580" w:history="1">
        <w:r w:rsidRPr="00C13EE8">
          <w:rPr>
            <w:rStyle w:val="Hyperlink"/>
            <w:rFonts w:ascii="Arial" w:hAnsi="Arial" w:cs="Arial"/>
            <w:noProof/>
          </w:rPr>
          <w:t>Figura 8- Tela de início</w:t>
        </w:r>
        <w:r>
          <w:rPr>
            <w:noProof/>
            <w:webHidden/>
          </w:rPr>
          <w:tab/>
        </w:r>
        <w:r>
          <w:rPr>
            <w:noProof/>
            <w:webHidden/>
          </w:rPr>
          <w:fldChar w:fldCharType="begin"/>
        </w:r>
        <w:r>
          <w:rPr>
            <w:noProof/>
            <w:webHidden/>
          </w:rPr>
          <w:instrText xml:space="preserve"> PAGEREF _Toc25156580 \h </w:instrText>
        </w:r>
        <w:r>
          <w:rPr>
            <w:noProof/>
            <w:webHidden/>
          </w:rPr>
        </w:r>
        <w:r>
          <w:rPr>
            <w:noProof/>
            <w:webHidden/>
          </w:rPr>
          <w:fldChar w:fldCharType="separate"/>
        </w:r>
        <w:r>
          <w:rPr>
            <w:noProof/>
            <w:webHidden/>
          </w:rPr>
          <w:t>34</w:t>
        </w:r>
        <w:r>
          <w:rPr>
            <w:noProof/>
            <w:webHidden/>
          </w:rPr>
          <w:fldChar w:fldCharType="end"/>
        </w:r>
      </w:hyperlink>
    </w:p>
    <w:p w14:paraId="798DD7DD" w14:textId="68216605" w:rsidR="00967E99" w:rsidRDefault="00967E99">
      <w:pPr>
        <w:pStyle w:val="ndicedeilustraes"/>
        <w:tabs>
          <w:tab w:val="right" w:leader="dot" w:pos="9061"/>
        </w:tabs>
        <w:rPr>
          <w:rFonts w:eastAsiaTheme="minorEastAsia"/>
          <w:noProof/>
          <w:lang w:eastAsia="pt-BR"/>
        </w:rPr>
      </w:pPr>
      <w:hyperlink w:anchor="_Toc25156581" w:history="1">
        <w:r w:rsidRPr="00C13EE8">
          <w:rPr>
            <w:rStyle w:val="Hyperlink"/>
            <w:rFonts w:ascii="Arial" w:hAnsi="Arial" w:cs="Arial"/>
            <w:noProof/>
          </w:rPr>
          <w:t>Figura 9- Menu Superior</w:t>
        </w:r>
        <w:r>
          <w:rPr>
            <w:noProof/>
            <w:webHidden/>
          </w:rPr>
          <w:tab/>
        </w:r>
        <w:r>
          <w:rPr>
            <w:noProof/>
            <w:webHidden/>
          </w:rPr>
          <w:fldChar w:fldCharType="begin"/>
        </w:r>
        <w:r>
          <w:rPr>
            <w:noProof/>
            <w:webHidden/>
          </w:rPr>
          <w:instrText xml:space="preserve"> PAGEREF _Toc25156581 \h </w:instrText>
        </w:r>
        <w:r>
          <w:rPr>
            <w:noProof/>
            <w:webHidden/>
          </w:rPr>
        </w:r>
        <w:r>
          <w:rPr>
            <w:noProof/>
            <w:webHidden/>
          </w:rPr>
          <w:fldChar w:fldCharType="separate"/>
        </w:r>
        <w:r>
          <w:rPr>
            <w:noProof/>
            <w:webHidden/>
          </w:rPr>
          <w:t>35</w:t>
        </w:r>
        <w:r>
          <w:rPr>
            <w:noProof/>
            <w:webHidden/>
          </w:rPr>
          <w:fldChar w:fldCharType="end"/>
        </w:r>
      </w:hyperlink>
    </w:p>
    <w:p w14:paraId="519F2BC6" w14:textId="7A0E55C9" w:rsidR="00967E99" w:rsidRDefault="00967E99">
      <w:pPr>
        <w:pStyle w:val="ndicedeilustraes"/>
        <w:tabs>
          <w:tab w:val="right" w:leader="dot" w:pos="9061"/>
        </w:tabs>
        <w:rPr>
          <w:rFonts w:eastAsiaTheme="minorEastAsia"/>
          <w:noProof/>
          <w:lang w:eastAsia="pt-BR"/>
        </w:rPr>
      </w:pPr>
      <w:hyperlink w:anchor="_Toc25156582" w:history="1">
        <w:r w:rsidRPr="00C13EE8">
          <w:rPr>
            <w:rStyle w:val="Hyperlink"/>
            <w:rFonts w:ascii="Arial" w:hAnsi="Arial" w:cs="Arial"/>
            <w:noProof/>
          </w:rPr>
          <w:t>Figura 10- Manter Cliente</w:t>
        </w:r>
        <w:r>
          <w:rPr>
            <w:noProof/>
            <w:webHidden/>
          </w:rPr>
          <w:tab/>
        </w:r>
        <w:r>
          <w:rPr>
            <w:noProof/>
            <w:webHidden/>
          </w:rPr>
          <w:fldChar w:fldCharType="begin"/>
        </w:r>
        <w:r>
          <w:rPr>
            <w:noProof/>
            <w:webHidden/>
          </w:rPr>
          <w:instrText xml:space="preserve"> PAGEREF _Toc25156582 \h </w:instrText>
        </w:r>
        <w:r>
          <w:rPr>
            <w:noProof/>
            <w:webHidden/>
          </w:rPr>
        </w:r>
        <w:r>
          <w:rPr>
            <w:noProof/>
            <w:webHidden/>
          </w:rPr>
          <w:fldChar w:fldCharType="separate"/>
        </w:r>
        <w:r>
          <w:rPr>
            <w:noProof/>
            <w:webHidden/>
          </w:rPr>
          <w:t>35</w:t>
        </w:r>
        <w:r>
          <w:rPr>
            <w:noProof/>
            <w:webHidden/>
          </w:rPr>
          <w:fldChar w:fldCharType="end"/>
        </w:r>
      </w:hyperlink>
    </w:p>
    <w:p w14:paraId="625F39BF" w14:textId="322B012F" w:rsidR="00967E99" w:rsidRDefault="00967E99">
      <w:pPr>
        <w:pStyle w:val="ndicedeilustraes"/>
        <w:tabs>
          <w:tab w:val="right" w:leader="dot" w:pos="9061"/>
        </w:tabs>
        <w:rPr>
          <w:rFonts w:eastAsiaTheme="minorEastAsia"/>
          <w:noProof/>
          <w:lang w:eastAsia="pt-BR"/>
        </w:rPr>
      </w:pPr>
      <w:hyperlink w:anchor="_Toc25156583" w:history="1">
        <w:r w:rsidRPr="00C13EE8">
          <w:rPr>
            <w:rStyle w:val="Hyperlink"/>
            <w:rFonts w:ascii="Arial" w:hAnsi="Arial" w:cs="Arial"/>
            <w:noProof/>
          </w:rPr>
          <w:t>Figura 11- Incluir Clientes</w:t>
        </w:r>
        <w:r>
          <w:rPr>
            <w:noProof/>
            <w:webHidden/>
          </w:rPr>
          <w:tab/>
        </w:r>
        <w:r>
          <w:rPr>
            <w:noProof/>
            <w:webHidden/>
          </w:rPr>
          <w:fldChar w:fldCharType="begin"/>
        </w:r>
        <w:r>
          <w:rPr>
            <w:noProof/>
            <w:webHidden/>
          </w:rPr>
          <w:instrText xml:space="preserve"> PAGEREF _Toc25156583 \h </w:instrText>
        </w:r>
        <w:r>
          <w:rPr>
            <w:noProof/>
            <w:webHidden/>
          </w:rPr>
        </w:r>
        <w:r>
          <w:rPr>
            <w:noProof/>
            <w:webHidden/>
          </w:rPr>
          <w:fldChar w:fldCharType="separate"/>
        </w:r>
        <w:r>
          <w:rPr>
            <w:noProof/>
            <w:webHidden/>
          </w:rPr>
          <w:t>36</w:t>
        </w:r>
        <w:r>
          <w:rPr>
            <w:noProof/>
            <w:webHidden/>
          </w:rPr>
          <w:fldChar w:fldCharType="end"/>
        </w:r>
      </w:hyperlink>
    </w:p>
    <w:p w14:paraId="7A374706" w14:textId="45E83505" w:rsidR="00967E99" w:rsidRDefault="00967E99">
      <w:pPr>
        <w:pStyle w:val="ndicedeilustraes"/>
        <w:tabs>
          <w:tab w:val="right" w:leader="dot" w:pos="9061"/>
        </w:tabs>
        <w:rPr>
          <w:rFonts w:eastAsiaTheme="minorEastAsia"/>
          <w:noProof/>
          <w:lang w:eastAsia="pt-BR"/>
        </w:rPr>
      </w:pPr>
      <w:hyperlink w:anchor="_Toc25156584" w:history="1">
        <w:r w:rsidRPr="00C13EE8">
          <w:rPr>
            <w:rStyle w:val="Hyperlink"/>
            <w:rFonts w:ascii="Arial" w:hAnsi="Arial" w:cs="Arial"/>
            <w:noProof/>
          </w:rPr>
          <w:t>Figura 12- Cliente Cadastrado</w:t>
        </w:r>
        <w:r>
          <w:rPr>
            <w:noProof/>
            <w:webHidden/>
          </w:rPr>
          <w:tab/>
        </w:r>
        <w:r>
          <w:rPr>
            <w:noProof/>
            <w:webHidden/>
          </w:rPr>
          <w:fldChar w:fldCharType="begin"/>
        </w:r>
        <w:r>
          <w:rPr>
            <w:noProof/>
            <w:webHidden/>
          </w:rPr>
          <w:instrText xml:space="preserve"> PAGEREF _Toc25156584 \h </w:instrText>
        </w:r>
        <w:r>
          <w:rPr>
            <w:noProof/>
            <w:webHidden/>
          </w:rPr>
        </w:r>
        <w:r>
          <w:rPr>
            <w:noProof/>
            <w:webHidden/>
          </w:rPr>
          <w:fldChar w:fldCharType="separate"/>
        </w:r>
        <w:r>
          <w:rPr>
            <w:noProof/>
            <w:webHidden/>
          </w:rPr>
          <w:t>36</w:t>
        </w:r>
        <w:r>
          <w:rPr>
            <w:noProof/>
            <w:webHidden/>
          </w:rPr>
          <w:fldChar w:fldCharType="end"/>
        </w:r>
      </w:hyperlink>
    </w:p>
    <w:p w14:paraId="35ACADF0" w14:textId="4F98A3B7" w:rsidR="00967E99" w:rsidRDefault="00967E99">
      <w:pPr>
        <w:pStyle w:val="ndicedeilustraes"/>
        <w:tabs>
          <w:tab w:val="right" w:leader="dot" w:pos="9061"/>
        </w:tabs>
        <w:rPr>
          <w:rFonts w:eastAsiaTheme="minorEastAsia"/>
          <w:noProof/>
          <w:lang w:eastAsia="pt-BR"/>
        </w:rPr>
      </w:pPr>
      <w:hyperlink w:anchor="_Toc25156585" w:history="1">
        <w:r w:rsidRPr="00C13EE8">
          <w:rPr>
            <w:rStyle w:val="Hyperlink"/>
            <w:rFonts w:ascii="Arial" w:hAnsi="Arial" w:cs="Arial"/>
            <w:noProof/>
          </w:rPr>
          <w:t>Figura 13- Manter Empresa</w:t>
        </w:r>
        <w:r>
          <w:rPr>
            <w:noProof/>
            <w:webHidden/>
          </w:rPr>
          <w:tab/>
        </w:r>
        <w:r>
          <w:rPr>
            <w:noProof/>
            <w:webHidden/>
          </w:rPr>
          <w:fldChar w:fldCharType="begin"/>
        </w:r>
        <w:r>
          <w:rPr>
            <w:noProof/>
            <w:webHidden/>
          </w:rPr>
          <w:instrText xml:space="preserve"> PAGEREF _Toc25156585 \h </w:instrText>
        </w:r>
        <w:r>
          <w:rPr>
            <w:noProof/>
            <w:webHidden/>
          </w:rPr>
        </w:r>
        <w:r>
          <w:rPr>
            <w:noProof/>
            <w:webHidden/>
          </w:rPr>
          <w:fldChar w:fldCharType="separate"/>
        </w:r>
        <w:r>
          <w:rPr>
            <w:noProof/>
            <w:webHidden/>
          </w:rPr>
          <w:t>37</w:t>
        </w:r>
        <w:r>
          <w:rPr>
            <w:noProof/>
            <w:webHidden/>
          </w:rPr>
          <w:fldChar w:fldCharType="end"/>
        </w:r>
      </w:hyperlink>
    </w:p>
    <w:p w14:paraId="3C99944C" w14:textId="3E0B92F2" w:rsidR="00967E99" w:rsidRDefault="00967E99">
      <w:pPr>
        <w:pStyle w:val="ndicedeilustraes"/>
        <w:tabs>
          <w:tab w:val="right" w:leader="dot" w:pos="9061"/>
        </w:tabs>
        <w:rPr>
          <w:rFonts w:eastAsiaTheme="minorEastAsia"/>
          <w:noProof/>
          <w:lang w:eastAsia="pt-BR"/>
        </w:rPr>
      </w:pPr>
      <w:hyperlink w:anchor="_Toc25156586" w:history="1">
        <w:r w:rsidRPr="00C13EE8">
          <w:rPr>
            <w:rStyle w:val="Hyperlink"/>
            <w:rFonts w:ascii="Arial" w:hAnsi="Arial" w:cs="Arial"/>
            <w:noProof/>
          </w:rPr>
          <w:t>Figura 14- Manter Funcionário</w:t>
        </w:r>
        <w:r>
          <w:rPr>
            <w:noProof/>
            <w:webHidden/>
          </w:rPr>
          <w:tab/>
        </w:r>
        <w:r>
          <w:rPr>
            <w:noProof/>
            <w:webHidden/>
          </w:rPr>
          <w:fldChar w:fldCharType="begin"/>
        </w:r>
        <w:r>
          <w:rPr>
            <w:noProof/>
            <w:webHidden/>
          </w:rPr>
          <w:instrText xml:space="preserve"> PAGEREF _Toc25156586 \h </w:instrText>
        </w:r>
        <w:r>
          <w:rPr>
            <w:noProof/>
            <w:webHidden/>
          </w:rPr>
        </w:r>
        <w:r>
          <w:rPr>
            <w:noProof/>
            <w:webHidden/>
          </w:rPr>
          <w:fldChar w:fldCharType="separate"/>
        </w:r>
        <w:r>
          <w:rPr>
            <w:noProof/>
            <w:webHidden/>
          </w:rPr>
          <w:t>38</w:t>
        </w:r>
        <w:r>
          <w:rPr>
            <w:noProof/>
            <w:webHidden/>
          </w:rPr>
          <w:fldChar w:fldCharType="end"/>
        </w:r>
      </w:hyperlink>
    </w:p>
    <w:p w14:paraId="6ADB05B8" w14:textId="764BA77D" w:rsidR="00967E99" w:rsidRDefault="00967E99">
      <w:pPr>
        <w:pStyle w:val="ndicedeilustraes"/>
        <w:tabs>
          <w:tab w:val="right" w:leader="dot" w:pos="9061"/>
        </w:tabs>
        <w:rPr>
          <w:rFonts w:eastAsiaTheme="minorEastAsia"/>
          <w:noProof/>
          <w:lang w:eastAsia="pt-BR"/>
        </w:rPr>
      </w:pPr>
      <w:hyperlink w:anchor="_Toc25156587" w:history="1">
        <w:r w:rsidRPr="00C13EE8">
          <w:rPr>
            <w:rStyle w:val="Hyperlink"/>
            <w:rFonts w:ascii="Arial" w:hAnsi="Arial" w:cs="Arial"/>
            <w:noProof/>
          </w:rPr>
          <w:t>Figura 15- Manter Cubagem</w:t>
        </w:r>
        <w:r>
          <w:rPr>
            <w:noProof/>
            <w:webHidden/>
          </w:rPr>
          <w:tab/>
        </w:r>
        <w:r>
          <w:rPr>
            <w:noProof/>
            <w:webHidden/>
          </w:rPr>
          <w:fldChar w:fldCharType="begin"/>
        </w:r>
        <w:r>
          <w:rPr>
            <w:noProof/>
            <w:webHidden/>
          </w:rPr>
          <w:instrText xml:space="preserve"> PAGEREF _Toc25156587 \h </w:instrText>
        </w:r>
        <w:r>
          <w:rPr>
            <w:noProof/>
            <w:webHidden/>
          </w:rPr>
        </w:r>
        <w:r>
          <w:rPr>
            <w:noProof/>
            <w:webHidden/>
          </w:rPr>
          <w:fldChar w:fldCharType="separate"/>
        </w:r>
        <w:r>
          <w:rPr>
            <w:noProof/>
            <w:webHidden/>
          </w:rPr>
          <w:t>38</w:t>
        </w:r>
        <w:r>
          <w:rPr>
            <w:noProof/>
            <w:webHidden/>
          </w:rPr>
          <w:fldChar w:fldCharType="end"/>
        </w:r>
      </w:hyperlink>
    </w:p>
    <w:p w14:paraId="6F774313" w14:textId="7F9FEC78" w:rsidR="00967E99" w:rsidRDefault="00967E99">
      <w:pPr>
        <w:pStyle w:val="ndicedeilustraes"/>
        <w:tabs>
          <w:tab w:val="right" w:leader="dot" w:pos="9061"/>
        </w:tabs>
        <w:rPr>
          <w:rFonts w:eastAsiaTheme="minorEastAsia"/>
          <w:noProof/>
          <w:lang w:eastAsia="pt-BR"/>
        </w:rPr>
      </w:pPr>
      <w:hyperlink w:anchor="_Toc25156588" w:history="1">
        <w:r w:rsidRPr="00C13EE8">
          <w:rPr>
            <w:rStyle w:val="Hyperlink"/>
            <w:rFonts w:ascii="Arial" w:hAnsi="Arial" w:cs="Arial"/>
            <w:noProof/>
          </w:rPr>
          <w:t>Figura 16- Manter Ordem de Serviço</w:t>
        </w:r>
        <w:r>
          <w:rPr>
            <w:noProof/>
            <w:webHidden/>
          </w:rPr>
          <w:tab/>
        </w:r>
        <w:r>
          <w:rPr>
            <w:noProof/>
            <w:webHidden/>
          </w:rPr>
          <w:fldChar w:fldCharType="begin"/>
        </w:r>
        <w:r>
          <w:rPr>
            <w:noProof/>
            <w:webHidden/>
          </w:rPr>
          <w:instrText xml:space="preserve"> PAGEREF _Toc25156588 \h </w:instrText>
        </w:r>
        <w:r>
          <w:rPr>
            <w:noProof/>
            <w:webHidden/>
          </w:rPr>
        </w:r>
        <w:r>
          <w:rPr>
            <w:noProof/>
            <w:webHidden/>
          </w:rPr>
          <w:fldChar w:fldCharType="separate"/>
        </w:r>
        <w:r>
          <w:rPr>
            <w:noProof/>
            <w:webHidden/>
          </w:rPr>
          <w:t>39</w:t>
        </w:r>
        <w:r>
          <w:rPr>
            <w:noProof/>
            <w:webHidden/>
          </w:rPr>
          <w:fldChar w:fldCharType="end"/>
        </w:r>
      </w:hyperlink>
    </w:p>
    <w:p w14:paraId="4D552B02" w14:textId="67E285C9" w:rsidR="00967E99" w:rsidRDefault="00967E99">
      <w:pPr>
        <w:pStyle w:val="ndicedeilustraes"/>
        <w:tabs>
          <w:tab w:val="right" w:leader="dot" w:pos="9061"/>
        </w:tabs>
        <w:rPr>
          <w:rFonts w:eastAsiaTheme="minorEastAsia"/>
          <w:noProof/>
          <w:lang w:eastAsia="pt-BR"/>
        </w:rPr>
      </w:pPr>
      <w:hyperlink w:anchor="_Toc25156589" w:history="1">
        <w:r w:rsidRPr="00C13EE8">
          <w:rPr>
            <w:rStyle w:val="Hyperlink"/>
            <w:rFonts w:ascii="Arial" w:hAnsi="Arial" w:cs="Arial"/>
            <w:noProof/>
          </w:rPr>
          <w:t>Figura 17- Manter Rotas</w:t>
        </w:r>
        <w:r>
          <w:rPr>
            <w:noProof/>
            <w:webHidden/>
          </w:rPr>
          <w:tab/>
        </w:r>
        <w:r>
          <w:rPr>
            <w:noProof/>
            <w:webHidden/>
          </w:rPr>
          <w:fldChar w:fldCharType="begin"/>
        </w:r>
        <w:r>
          <w:rPr>
            <w:noProof/>
            <w:webHidden/>
          </w:rPr>
          <w:instrText xml:space="preserve"> PAGEREF _Toc25156589 \h </w:instrText>
        </w:r>
        <w:r>
          <w:rPr>
            <w:noProof/>
            <w:webHidden/>
          </w:rPr>
        </w:r>
        <w:r>
          <w:rPr>
            <w:noProof/>
            <w:webHidden/>
          </w:rPr>
          <w:fldChar w:fldCharType="separate"/>
        </w:r>
        <w:r>
          <w:rPr>
            <w:noProof/>
            <w:webHidden/>
          </w:rPr>
          <w:t>39</w:t>
        </w:r>
        <w:r>
          <w:rPr>
            <w:noProof/>
            <w:webHidden/>
          </w:rPr>
          <w:fldChar w:fldCharType="end"/>
        </w:r>
      </w:hyperlink>
    </w:p>
    <w:p w14:paraId="575FD659" w14:textId="62E76B9E" w:rsidR="00967E99" w:rsidRDefault="00967E99">
      <w:pPr>
        <w:pStyle w:val="ndicedeilustraes"/>
        <w:tabs>
          <w:tab w:val="right" w:leader="dot" w:pos="9061"/>
        </w:tabs>
        <w:rPr>
          <w:rFonts w:eastAsiaTheme="minorEastAsia"/>
          <w:noProof/>
          <w:lang w:eastAsia="pt-BR"/>
        </w:rPr>
      </w:pPr>
      <w:hyperlink w:anchor="_Toc25156590" w:history="1">
        <w:r w:rsidRPr="00C13EE8">
          <w:rPr>
            <w:rStyle w:val="Hyperlink"/>
            <w:rFonts w:ascii="Arial" w:hAnsi="Arial" w:cs="Arial"/>
            <w:noProof/>
          </w:rPr>
          <w:t>Figura 18- Mapa e Rotas</w:t>
        </w:r>
        <w:r>
          <w:rPr>
            <w:noProof/>
            <w:webHidden/>
          </w:rPr>
          <w:tab/>
        </w:r>
        <w:r>
          <w:rPr>
            <w:noProof/>
            <w:webHidden/>
          </w:rPr>
          <w:fldChar w:fldCharType="begin"/>
        </w:r>
        <w:r>
          <w:rPr>
            <w:noProof/>
            <w:webHidden/>
          </w:rPr>
          <w:instrText xml:space="preserve"> PAGEREF _Toc25156590 \h </w:instrText>
        </w:r>
        <w:r>
          <w:rPr>
            <w:noProof/>
            <w:webHidden/>
          </w:rPr>
        </w:r>
        <w:r>
          <w:rPr>
            <w:noProof/>
            <w:webHidden/>
          </w:rPr>
          <w:fldChar w:fldCharType="separate"/>
        </w:r>
        <w:r>
          <w:rPr>
            <w:noProof/>
            <w:webHidden/>
          </w:rPr>
          <w:t>40</w:t>
        </w:r>
        <w:r>
          <w:rPr>
            <w:noProof/>
            <w:webHidden/>
          </w:rPr>
          <w:fldChar w:fldCharType="end"/>
        </w:r>
      </w:hyperlink>
    </w:p>
    <w:p w14:paraId="12AF0062" w14:textId="3D13A16F" w:rsidR="00967E99" w:rsidRDefault="00967E99">
      <w:pPr>
        <w:pStyle w:val="ndicedeilustraes"/>
        <w:tabs>
          <w:tab w:val="right" w:leader="dot" w:pos="9061"/>
        </w:tabs>
        <w:rPr>
          <w:rFonts w:eastAsiaTheme="minorEastAsia"/>
          <w:noProof/>
          <w:lang w:eastAsia="pt-BR"/>
        </w:rPr>
      </w:pPr>
      <w:hyperlink w:anchor="_Toc25156591" w:history="1">
        <w:r w:rsidRPr="00C13EE8">
          <w:rPr>
            <w:rStyle w:val="Hyperlink"/>
            <w:rFonts w:ascii="Arial" w:hAnsi="Arial" w:cs="Arial"/>
            <w:noProof/>
          </w:rPr>
          <w:t>Figura 19- Manter Transporte</w:t>
        </w:r>
        <w:r>
          <w:rPr>
            <w:noProof/>
            <w:webHidden/>
          </w:rPr>
          <w:tab/>
        </w:r>
        <w:r>
          <w:rPr>
            <w:noProof/>
            <w:webHidden/>
          </w:rPr>
          <w:fldChar w:fldCharType="begin"/>
        </w:r>
        <w:r>
          <w:rPr>
            <w:noProof/>
            <w:webHidden/>
          </w:rPr>
          <w:instrText xml:space="preserve"> PAGEREF _Toc25156591 \h </w:instrText>
        </w:r>
        <w:r>
          <w:rPr>
            <w:noProof/>
            <w:webHidden/>
          </w:rPr>
        </w:r>
        <w:r>
          <w:rPr>
            <w:noProof/>
            <w:webHidden/>
          </w:rPr>
          <w:fldChar w:fldCharType="separate"/>
        </w:r>
        <w:r>
          <w:rPr>
            <w:noProof/>
            <w:webHidden/>
          </w:rPr>
          <w:t>40</w:t>
        </w:r>
        <w:r>
          <w:rPr>
            <w:noProof/>
            <w:webHidden/>
          </w:rPr>
          <w:fldChar w:fldCharType="end"/>
        </w:r>
      </w:hyperlink>
    </w:p>
    <w:p w14:paraId="5EAE603A" w14:textId="631938BA" w:rsidR="00967E99" w:rsidRDefault="00967E99">
      <w:pPr>
        <w:pStyle w:val="ndicedeilustraes"/>
        <w:tabs>
          <w:tab w:val="right" w:leader="dot" w:pos="9061"/>
        </w:tabs>
        <w:rPr>
          <w:rFonts w:eastAsiaTheme="minorEastAsia"/>
          <w:noProof/>
          <w:lang w:eastAsia="pt-BR"/>
        </w:rPr>
      </w:pPr>
      <w:hyperlink w:anchor="_Toc25156592" w:history="1">
        <w:r w:rsidRPr="00C13EE8">
          <w:rPr>
            <w:rStyle w:val="Hyperlink"/>
            <w:rFonts w:ascii="Arial" w:hAnsi="Arial" w:cs="Arial"/>
            <w:noProof/>
          </w:rPr>
          <w:t>Figura 20- Exemplo de visualização 3D do transporte</w:t>
        </w:r>
        <w:r>
          <w:rPr>
            <w:noProof/>
            <w:webHidden/>
          </w:rPr>
          <w:tab/>
        </w:r>
        <w:r>
          <w:rPr>
            <w:noProof/>
            <w:webHidden/>
          </w:rPr>
          <w:fldChar w:fldCharType="begin"/>
        </w:r>
        <w:r>
          <w:rPr>
            <w:noProof/>
            <w:webHidden/>
          </w:rPr>
          <w:instrText xml:space="preserve"> PAGEREF _Toc25156592 \h </w:instrText>
        </w:r>
        <w:r>
          <w:rPr>
            <w:noProof/>
            <w:webHidden/>
          </w:rPr>
        </w:r>
        <w:r>
          <w:rPr>
            <w:noProof/>
            <w:webHidden/>
          </w:rPr>
          <w:fldChar w:fldCharType="separate"/>
        </w:r>
        <w:r>
          <w:rPr>
            <w:noProof/>
            <w:webHidden/>
          </w:rPr>
          <w:t>42</w:t>
        </w:r>
        <w:r>
          <w:rPr>
            <w:noProof/>
            <w:webHidden/>
          </w:rPr>
          <w:fldChar w:fldCharType="end"/>
        </w:r>
      </w:hyperlink>
    </w:p>
    <w:p w14:paraId="62AE8CDA" w14:textId="3ABEEC97" w:rsidR="00967E99" w:rsidRDefault="00967E99">
      <w:pPr>
        <w:pStyle w:val="ndicedeilustraes"/>
        <w:tabs>
          <w:tab w:val="right" w:leader="dot" w:pos="9061"/>
        </w:tabs>
        <w:rPr>
          <w:rFonts w:eastAsiaTheme="minorEastAsia"/>
          <w:noProof/>
          <w:lang w:eastAsia="pt-BR"/>
        </w:rPr>
      </w:pPr>
      <w:hyperlink w:anchor="_Toc25156593" w:history="1">
        <w:r w:rsidRPr="00C13EE8">
          <w:rPr>
            <w:rStyle w:val="Hyperlink"/>
            <w:rFonts w:ascii="Arial" w:hAnsi="Arial" w:cs="Arial"/>
            <w:iCs/>
            <w:noProof/>
          </w:rPr>
          <w:t>Figura 21- Diagrama de Use Case Geral do sistema.</w:t>
        </w:r>
        <w:r w:rsidRPr="00C13EE8">
          <w:rPr>
            <w:rStyle w:val="Hyperlink"/>
            <w:noProof/>
          </w:rPr>
          <w:t xml:space="preserve"> </w:t>
        </w:r>
        <w:r>
          <w:rPr>
            <w:noProof/>
            <w:webHidden/>
          </w:rPr>
          <w:tab/>
        </w:r>
        <w:r>
          <w:rPr>
            <w:noProof/>
            <w:webHidden/>
          </w:rPr>
          <w:fldChar w:fldCharType="begin"/>
        </w:r>
        <w:r>
          <w:rPr>
            <w:noProof/>
            <w:webHidden/>
          </w:rPr>
          <w:instrText xml:space="preserve"> PAGEREF _Toc25156593 \h </w:instrText>
        </w:r>
        <w:r>
          <w:rPr>
            <w:noProof/>
            <w:webHidden/>
          </w:rPr>
        </w:r>
        <w:r>
          <w:rPr>
            <w:noProof/>
            <w:webHidden/>
          </w:rPr>
          <w:fldChar w:fldCharType="separate"/>
        </w:r>
        <w:r>
          <w:rPr>
            <w:noProof/>
            <w:webHidden/>
          </w:rPr>
          <w:t>50</w:t>
        </w:r>
        <w:r>
          <w:rPr>
            <w:noProof/>
            <w:webHidden/>
          </w:rPr>
          <w:fldChar w:fldCharType="end"/>
        </w:r>
      </w:hyperlink>
    </w:p>
    <w:p w14:paraId="5D5E63BB" w14:textId="644710F4" w:rsidR="00967E99" w:rsidRDefault="00967E99">
      <w:pPr>
        <w:pStyle w:val="ndicedeilustraes"/>
        <w:tabs>
          <w:tab w:val="right" w:leader="dot" w:pos="9061"/>
        </w:tabs>
        <w:rPr>
          <w:rFonts w:eastAsiaTheme="minorEastAsia"/>
          <w:noProof/>
          <w:lang w:eastAsia="pt-BR"/>
        </w:rPr>
      </w:pPr>
      <w:hyperlink w:anchor="_Toc25156594" w:history="1">
        <w:r w:rsidRPr="00C13EE8">
          <w:rPr>
            <w:rStyle w:val="Hyperlink"/>
            <w:rFonts w:ascii="Arial" w:hAnsi="Arial" w:cs="Arial"/>
            <w:noProof/>
          </w:rPr>
          <w:t>Figura 22- Diagrama de Use Case do requisito Manter Cliente.</w:t>
        </w:r>
        <w:r>
          <w:rPr>
            <w:noProof/>
            <w:webHidden/>
          </w:rPr>
          <w:tab/>
        </w:r>
        <w:r>
          <w:rPr>
            <w:noProof/>
            <w:webHidden/>
          </w:rPr>
          <w:fldChar w:fldCharType="begin"/>
        </w:r>
        <w:r>
          <w:rPr>
            <w:noProof/>
            <w:webHidden/>
          </w:rPr>
          <w:instrText xml:space="preserve"> PAGEREF _Toc25156594 \h </w:instrText>
        </w:r>
        <w:r>
          <w:rPr>
            <w:noProof/>
            <w:webHidden/>
          </w:rPr>
        </w:r>
        <w:r>
          <w:rPr>
            <w:noProof/>
            <w:webHidden/>
          </w:rPr>
          <w:fldChar w:fldCharType="separate"/>
        </w:r>
        <w:r>
          <w:rPr>
            <w:noProof/>
            <w:webHidden/>
          </w:rPr>
          <w:t>51</w:t>
        </w:r>
        <w:r>
          <w:rPr>
            <w:noProof/>
            <w:webHidden/>
          </w:rPr>
          <w:fldChar w:fldCharType="end"/>
        </w:r>
      </w:hyperlink>
    </w:p>
    <w:p w14:paraId="0924E34A" w14:textId="777DEEEB" w:rsidR="00967E99" w:rsidRDefault="00967E99">
      <w:pPr>
        <w:pStyle w:val="ndicedeilustraes"/>
        <w:tabs>
          <w:tab w:val="right" w:leader="dot" w:pos="9061"/>
        </w:tabs>
        <w:rPr>
          <w:rFonts w:eastAsiaTheme="minorEastAsia"/>
          <w:noProof/>
          <w:lang w:eastAsia="pt-BR"/>
        </w:rPr>
      </w:pPr>
      <w:hyperlink w:anchor="_Toc25156595" w:history="1">
        <w:r w:rsidRPr="00C13EE8">
          <w:rPr>
            <w:rStyle w:val="Hyperlink"/>
            <w:rFonts w:ascii="Arial" w:hAnsi="Arial" w:cs="Arial"/>
            <w:noProof/>
          </w:rPr>
          <w:t>Figura 23- Descrição do Use Case Efetuar Login</w:t>
        </w:r>
        <w:r>
          <w:rPr>
            <w:noProof/>
            <w:webHidden/>
          </w:rPr>
          <w:tab/>
        </w:r>
        <w:r>
          <w:rPr>
            <w:noProof/>
            <w:webHidden/>
          </w:rPr>
          <w:fldChar w:fldCharType="begin"/>
        </w:r>
        <w:r>
          <w:rPr>
            <w:noProof/>
            <w:webHidden/>
          </w:rPr>
          <w:instrText xml:space="preserve"> PAGEREF _Toc25156595 \h </w:instrText>
        </w:r>
        <w:r>
          <w:rPr>
            <w:noProof/>
            <w:webHidden/>
          </w:rPr>
        </w:r>
        <w:r>
          <w:rPr>
            <w:noProof/>
            <w:webHidden/>
          </w:rPr>
          <w:fldChar w:fldCharType="separate"/>
        </w:r>
        <w:r>
          <w:rPr>
            <w:noProof/>
            <w:webHidden/>
          </w:rPr>
          <w:t>52</w:t>
        </w:r>
        <w:r>
          <w:rPr>
            <w:noProof/>
            <w:webHidden/>
          </w:rPr>
          <w:fldChar w:fldCharType="end"/>
        </w:r>
      </w:hyperlink>
    </w:p>
    <w:p w14:paraId="67304601" w14:textId="7DD74FA2" w:rsidR="00967E99" w:rsidRDefault="00967E99">
      <w:pPr>
        <w:pStyle w:val="ndicedeilustraes"/>
        <w:tabs>
          <w:tab w:val="right" w:leader="dot" w:pos="9061"/>
        </w:tabs>
        <w:rPr>
          <w:rFonts w:eastAsiaTheme="minorEastAsia"/>
          <w:noProof/>
          <w:lang w:eastAsia="pt-BR"/>
        </w:rPr>
      </w:pPr>
      <w:hyperlink w:anchor="_Toc25156596" w:history="1">
        <w:r w:rsidRPr="00C13EE8">
          <w:rPr>
            <w:rStyle w:val="Hyperlink"/>
            <w:rFonts w:ascii="Arial" w:hAnsi="Arial" w:cs="Arial"/>
            <w:noProof/>
          </w:rPr>
          <w:t>Figura 24- Diagrama de Use Case do requisito Manter Funcionário.</w:t>
        </w:r>
        <w:r>
          <w:rPr>
            <w:noProof/>
            <w:webHidden/>
          </w:rPr>
          <w:tab/>
        </w:r>
        <w:r>
          <w:rPr>
            <w:noProof/>
            <w:webHidden/>
          </w:rPr>
          <w:fldChar w:fldCharType="begin"/>
        </w:r>
        <w:r>
          <w:rPr>
            <w:noProof/>
            <w:webHidden/>
          </w:rPr>
          <w:instrText xml:space="preserve"> PAGEREF _Toc25156596 \h </w:instrText>
        </w:r>
        <w:r>
          <w:rPr>
            <w:noProof/>
            <w:webHidden/>
          </w:rPr>
        </w:r>
        <w:r>
          <w:rPr>
            <w:noProof/>
            <w:webHidden/>
          </w:rPr>
          <w:fldChar w:fldCharType="separate"/>
        </w:r>
        <w:r>
          <w:rPr>
            <w:noProof/>
            <w:webHidden/>
          </w:rPr>
          <w:t>53</w:t>
        </w:r>
        <w:r>
          <w:rPr>
            <w:noProof/>
            <w:webHidden/>
          </w:rPr>
          <w:fldChar w:fldCharType="end"/>
        </w:r>
      </w:hyperlink>
    </w:p>
    <w:p w14:paraId="41FA7013" w14:textId="32927348" w:rsidR="00967E99" w:rsidRDefault="00967E99">
      <w:pPr>
        <w:pStyle w:val="ndicedeilustraes"/>
        <w:tabs>
          <w:tab w:val="right" w:leader="dot" w:pos="9061"/>
        </w:tabs>
        <w:rPr>
          <w:rFonts w:eastAsiaTheme="minorEastAsia"/>
          <w:noProof/>
          <w:lang w:eastAsia="pt-BR"/>
        </w:rPr>
      </w:pPr>
      <w:hyperlink w:anchor="_Toc25156597" w:history="1">
        <w:r w:rsidRPr="00C13EE8">
          <w:rPr>
            <w:rStyle w:val="Hyperlink"/>
            <w:rFonts w:ascii="Arial" w:hAnsi="Arial" w:cs="Arial"/>
            <w:noProof/>
          </w:rPr>
          <w:t>Figura 25- Descrição do Use Case Manter Funcionário</w:t>
        </w:r>
        <w:r>
          <w:rPr>
            <w:noProof/>
            <w:webHidden/>
          </w:rPr>
          <w:tab/>
        </w:r>
        <w:r>
          <w:rPr>
            <w:noProof/>
            <w:webHidden/>
          </w:rPr>
          <w:fldChar w:fldCharType="begin"/>
        </w:r>
        <w:r>
          <w:rPr>
            <w:noProof/>
            <w:webHidden/>
          </w:rPr>
          <w:instrText xml:space="preserve"> PAGEREF _Toc25156597 \h </w:instrText>
        </w:r>
        <w:r>
          <w:rPr>
            <w:noProof/>
            <w:webHidden/>
          </w:rPr>
        </w:r>
        <w:r>
          <w:rPr>
            <w:noProof/>
            <w:webHidden/>
          </w:rPr>
          <w:fldChar w:fldCharType="separate"/>
        </w:r>
        <w:r>
          <w:rPr>
            <w:noProof/>
            <w:webHidden/>
          </w:rPr>
          <w:t>54</w:t>
        </w:r>
        <w:r>
          <w:rPr>
            <w:noProof/>
            <w:webHidden/>
          </w:rPr>
          <w:fldChar w:fldCharType="end"/>
        </w:r>
      </w:hyperlink>
    </w:p>
    <w:p w14:paraId="3FAA6F54" w14:textId="157FAE94" w:rsidR="00967E99" w:rsidRDefault="00967E99">
      <w:pPr>
        <w:pStyle w:val="ndicedeilustraes"/>
        <w:tabs>
          <w:tab w:val="right" w:leader="dot" w:pos="9061"/>
        </w:tabs>
        <w:rPr>
          <w:rFonts w:eastAsiaTheme="minorEastAsia"/>
          <w:noProof/>
          <w:lang w:eastAsia="pt-BR"/>
        </w:rPr>
      </w:pPr>
      <w:hyperlink w:anchor="_Toc25156598" w:history="1">
        <w:r w:rsidRPr="00C13EE8">
          <w:rPr>
            <w:rStyle w:val="Hyperlink"/>
            <w:rFonts w:ascii="Arial" w:hAnsi="Arial" w:cs="Arial"/>
            <w:noProof/>
          </w:rPr>
          <w:t>Figura 26- Diagrama de Use case do requisito Efetuar Login</w:t>
        </w:r>
        <w:r>
          <w:rPr>
            <w:noProof/>
            <w:webHidden/>
          </w:rPr>
          <w:tab/>
        </w:r>
        <w:r>
          <w:rPr>
            <w:noProof/>
            <w:webHidden/>
          </w:rPr>
          <w:fldChar w:fldCharType="begin"/>
        </w:r>
        <w:r>
          <w:rPr>
            <w:noProof/>
            <w:webHidden/>
          </w:rPr>
          <w:instrText xml:space="preserve"> PAGEREF _Toc25156598 \h </w:instrText>
        </w:r>
        <w:r>
          <w:rPr>
            <w:noProof/>
            <w:webHidden/>
          </w:rPr>
        </w:r>
        <w:r>
          <w:rPr>
            <w:noProof/>
            <w:webHidden/>
          </w:rPr>
          <w:fldChar w:fldCharType="separate"/>
        </w:r>
        <w:r>
          <w:rPr>
            <w:noProof/>
            <w:webHidden/>
          </w:rPr>
          <w:t>55</w:t>
        </w:r>
        <w:r>
          <w:rPr>
            <w:noProof/>
            <w:webHidden/>
          </w:rPr>
          <w:fldChar w:fldCharType="end"/>
        </w:r>
      </w:hyperlink>
    </w:p>
    <w:p w14:paraId="087DCEF9" w14:textId="1DEE33E4" w:rsidR="00967E99" w:rsidRDefault="00967E99">
      <w:pPr>
        <w:pStyle w:val="ndicedeilustraes"/>
        <w:tabs>
          <w:tab w:val="right" w:leader="dot" w:pos="9061"/>
        </w:tabs>
        <w:rPr>
          <w:rFonts w:eastAsiaTheme="minorEastAsia"/>
          <w:noProof/>
          <w:lang w:eastAsia="pt-BR"/>
        </w:rPr>
      </w:pPr>
      <w:hyperlink w:anchor="_Toc25156599" w:history="1">
        <w:r w:rsidRPr="00C13EE8">
          <w:rPr>
            <w:rStyle w:val="Hyperlink"/>
            <w:rFonts w:ascii="Arial" w:hAnsi="Arial" w:cs="Arial"/>
            <w:noProof/>
          </w:rPr>
          <w:t>Figura 27- Descrição do Use Case de Efetuar Login</w:t>
        </w:r>
        <w:r>
          <w:rPr>
            <w:noProof/>
            <w:webHidden/>
          </w:rPr>
          <w:tab/>
        </w:r>
        <w:r>
          <w:rPr>
            <w:noProof/>
            <w:webHidden/>
          </w:rPr>
          <w:fldChar w:fldCharType="begin"/>
        </w:r>
        <w:r>
          <w:rPr>
            <w:noProof/>
            <w:webHidden/>
          </w:rPr>
          <w:instrText xml:space="preserve"> PAGEREF _Toc25156599 \h </w:instrText>
        </w:r>
        <w:r>
          <w:rPr>
            <w:noProof/>
            <w:webHidden/>
          </w:rPr>
        </w:r>
        <w:r>
          <w:rPr>
            <w:noProof/>
            <w:webHidden/>
          </w:rPr>
          <w:fldChar w:fldCharType="separate"/>
        </w:r>
        <w:r>
          <w:rPr>
            <w:noProof/>
            <w:webHidden/>
          </w:rPr>
          <w:t>56</w:t>
        </w:r>
        <w:r>
          <w:rPr>
            <w:noProof/>
            <w:webHidden/>
          </w:rPr>
          <w:fldChar w:fldCharType="end"/>
        </w:r>
      </w:hyperlink>
    </w:p>
    <w:p w14:paraId="5D79D7AF" w14:textId="5C8EA72A" w:rsidR="00967E99" w:rsidRDefault="00967E99">
      <w:pPr>
        <w:pStyle w:val="ndicedeilustraes"/>
        <w:tabs>
          <w:tab w:val="right" w:leader="dot" w:pos="9061"/>
        </w:tabs>
        <w:rPr>
          <w:rFonts w:eastAsiaTheme="minorEastAsia"/>
          <w:noProof/>
          <w:lang w:eastAsia="pt-BR"/>
        </w:rPr>
      </w:pPr>
      <w:hyperlink w:anchor="_Toc25156600" w:history="1">
        <w:r w:rsidRPr="00C13EE8">
          <w:rPr>
            <w:rStyle w:val="Hyperlink"/>
            <w:rFonts w:ascii="Arial" w:hAnsi="Arial" w:cs="Arial"/>
            <w:noProof/>
          </w:rPr>
          <w:t>Figura 28- Diagrama de Use Case do requisito Manter Transporte</w:t>
        </w:r>
        <w:r>
          <w:rPr>
            <w:noProof/>
            <w:webHidden/>
          </w:rPr>
          <w:tab/>
        </w:r>
        <w:r>
          <w:rPr>
            <w:noProof/>
            <w:webHidden/>
          </w:rPr>
          <w:fldChar w:fldCharType="begin"/>
        </w:r>
        <w:r>
          <w:rPr>
            <w:noProof/>
            <w:webHidden/>
          </w:rPr>
          <w:instrText xml:space="preserve"> PAGEREF _Toc25156600 \h </w:instrText>
        </w:r>
        <w:r>
          <w:rPr>
            <w:noProof/>
            <w:webHidden/>
          </w:rPr>
        </w:r>
        <w:r>
          <w:rPr>
            <w:noProof/>
            <w:webHidden/>
          </w:rPr>
          <w:fldChar w:fldCharType="separate"/>
        </w:r>
        <w:r>
          <w:rPr>
            <w:noProof/>
            <w:webHidden/>
          </w:rPr>
          <w:t>57</w:t>
        </w:r>
        <w:r>
          <w:rPr>
            <w:noProof/>
            <w:webHidden/>
          </w:rPr>
          <w:fldChar w:fldCharType="end"/>
        </w:r>
      </w:hyperlink>
    </w:p>
    <w:p w14:paraId="26543B61" w14:textId="62195ADC" w:rsidR="00967E99" w:rsidRDefault="00967E99">
      <w:pPr>
        <w:pStyle w:val="ndicedeilustraes"/>
        <w:tabs>
          <w:tab w:val="right" w:leader="dot" w:pos="9061"/>
        </w:tabs>
        <w:rPr>
          <w:rFonts w:eastAsiaTheme="minorEastAsia"/>
          <w:noProof/>
          <w:lang w:eastAsia="pt-BR"/>
        </w:rPr>
      </w:pPr>
      <w:hyperlink w:anchor="_Toc25156601" w:history="1">
        <w:r w:rsidRPr="00C13EE8">
          <w:rPr>
            <w:rStyle w:val="Hyperlink"/>
            <w:rFonts w:ascii="Arial" w:hAnsi="Arial" w:cs="Arial"/>
            <w:noProof/>
          </w:rPr>
          <w:t>Figura 29- Descrição do Use Case Manter Transporta</w:t>
        </w:r>
        <w:r>
          <w:rPr>
            <w:noProof/>
            <w:webHidden/>
          </w:rPr>
          <w:tab/>
        </w:r>
        <w:r>
          <w:rPr>
            <w:noProof/>
            <w:webHidden/>
          </w:rPr>
          <w:fldChar w:fldCharType="begin"/>
        </w:r>
        <w:r>
          <w:rPr>
            <w:noProof/>
            <w:webHidden/>
          </w:rPr>
          <w:instrText xml:space="preserve"> PAGEREF _Toc25156601 \h </w:instrText>
        </w:r>
        <w:r>
          <w:rPr>
            <w:noProof/>
            <w:webHidden/>
          </w:rPr>
        </w:r>
        <w:r>
          <w:rPr>
            <w:noProof/>
            <w:webHidden/>
          </w:rPr>
          <w:fldChar w:fldCharType="separate"/>
        </w:r>
        <w:r>
          <w:rPr>
            <w:noProof/>
            <w:webHidden/>
          </w:rPr>
          <w:t>58</w:t>
        </w:r>
        <w:r>
          <w:rPr>
            <w:noProof/>
            <w:webHidden/>
          </w:rPr>
          <w:fldChar w:fldCharType="end"/>
        </w:r>
      </w:hyperlink>
    </w:p>
    <w:p w14:paraId="0876B3CF" w14:textId="2E229F80" w:rsidR="00967E99" w:rsidRDefault="00967E99">
      <w:pPr>
        <w:pStyle w:val="ndicedeilustraes"/>
        <w:tabs>
          <w:tab w:val="right" w:leader="dot" w:pos="9061"/>
        </w:tabs>
        <w:rPr>
          <w:rFonts w:eastAsiaTheme="minorEastAsia"/>
          <w:noProof/>
          <w:lang w:eastAsia="pt-BR"/>
        </w:rPr>
      </w:pPr>
      <w:hyperlink w:anchor="_Toc25156602" w:history="1">
        <w:r w:rsidRPr="00C13EE8">
          <w:rPr>
            <w:rStyle w:val="Hyperlink"/>
            <w:rFonts w:ascii="Arial" w:hAnsi="Arial" w:cs="Arial"/>
            <w:noProof/>
          </w:rPr>
          <w:t>Figura 30- Diagrama de Use Case do requisito Manter Empresa</w:t>
        </w:r>
        <w:r>
          <w:rPr>
            <w:noProof/>
            <w:webHidden/>
          </w:rPr>
          <w:tab/>
        </w:r>
        <w:r>
          <w:rPr>
            <w:noProof/>
            <w:webHidden/>
          </w:rPr>
          <w:fldChar w:fldCharType="begin"/>
        </w:r>
        <w:r>
          <w:rPr>
            <w:noProof/>
            <w:webHidden/>
          </w:rPr>
          <w:instrText xml:space="preserve"> PAGEREF _Toc25156602 \h </w:instrText>
        </w:r>
        <w:r>
          <w:rPr>
            <w:noProof/>
            <w:webHidden/>
          </w:rPr>
        </w:r>
        <w:r>
          <w:rPr>
            <w:noProof/>
            <w:webHidden/>
          </w:rPr>
          <w:fldChar w:fldCharType="separate"/>
        </w:r>
        <w:r>
          <w:rPr>
            <w:noProof/>
            <w:webHidden/>
          </w:rPr>
          <w:t>59</w:t>
        </w:r>
        <w:r>
          <w:rPr>
            <w:noProof/>
            <w:webHidden/>
          </w:rPr>
          <w:fldChar w:fldCharType="end"/>
        </w:r>
      </w:hyperlink>
    </w:p>
    <w:p w14:paraId="4CDCCF2F" w14:textId="1EFAA2BE" w:rsidR="00967E99" w:rsidRDefault="00967E99">
      <w:pPr>
        <w:pStyle w:val="ndicedeilustraes"/>
        <w:tabs>
          <w:tab w:val="right" w:leader="dot" w:pos="9061"/>
        </w:tabs>
        <w:rPr>
          <w:rFonts w:eastAsiaTheme="minorEastAsia"/>
          <w:noProof/>
          <w:lang w:eastAsia="pt-BR"/>
        </w:rPr>
      </w:pPr>
      <w:hyperlink w:anchor="_Toc25156603" w:history="1">
        <w:r w:rsidRPr="00C13EE8">
          <w:rPr>
            <w:rStyle w:val="Hyperlink"/>
            <w:rFonts w:ascii="Arial" w:hAnsi="Arial" w:cs="Arial"/>
            <w:noProof/>
          </w:rPr>
          <w:t>Figura 31- Descrição do Use Case de Manter Empresa</w:t>
        </w:r>
        <w:r>
          <w:rPr>
            <w:noProof/>
            <w:webHidden/>
          </w:rPr>
          <w:tab/>
        </w:r>
        <w:r>
          <w:rPr>
            <w:noProof/>
            <w:webHidden/>
          </w:rPr>
          <w:fldChar w:fldCharType="begin"/>
        </w:r>
        <w:r>
          <w:rPr>
            <w:noProof/>
            <w:webHidden/>
          </w:rPr>
          <w:instrText xml:space="preserve"> PAGEREF _Toc25156603 \h </w:instrText>
        </w:r>
        <w:r>
          <w:rPr>
            <w:noProof/>
            <w:webHidden/>
          </w:rPr>
        </w:r>
        <w:r>
          <w:rPr>
            <w:noProof/>
            <w:webHidden/>
          </w:rPr>
          <w:fldChar w:fldCharType="separate"/>
        </w:r>
        <w:r>
          <w:rPr>
            <w:noProof/>
            <w:webHidden/>
          </w:rPr>
          <w:t>60</w:t>
        </w:r>
        <w:r>
          <w:rPr>
            <w:noProof/>
            <w:webHidden/>
          </w:rPr>
          <w:fldChar w:fldCharType="end"/>
        </w:r>
      </w:hyperlink>
    </w:p>
    <w:p w14:paraId="4E0526C0" w14:textId="5175E8DC" w:rsidR="00967E99" w:rsidRDefault="00967E99">
      <w:pPr>
        <w:pStyle w:val="ndicedeilustraes"/>
        <w:tabs>
          <w:tab w:val="right" w:leader="dot" w:pos="9061"/>
        </w:tabs>
        <w:rPr>
          <w:rFonts w:eastAsiaTheme="minorEastAsia"/>
          <w:noProof/>
          <w:lang w:eastAsia="pt-BR"/>
        </w:rPr>
      </w:pPr>
      <w:hyperlink w:anchor="_Toc25156604" w:history="1">
        <w:r w:rsidRPr="00C13EE8">
          <w:rPr>
            <w:rStyle w:val="Hyperlink"/>
            <w:rFonts w:ascii="Arial" w:hAnsi="Arial" w:cs="Arial"/>
            <w:noProof/>
          </w:rPr>
          <w:t>Figura 32- Diagrama de Use Case do requisito Manter Ordem de Serviço</w:t>
        </w:r>
        <w:r>
          <w:rPr>
            <w:noProof/>
            <w:webHidden/>
          </w:rPr>
          <w:tab/>
        </w:r>
        <w:r>
          <w:rPr>
            <w:noProof/>
            <w:webHidden/>
          </w:rPr>
          <w:fldChar w:fldCharType="begin"/>
        </w:r>
        <w:r>
          <w:rPr>
            <w:noProof/>
            <w:webHidden/>
          </w:rPr>
          <w:instrText xml:space="preserve"> PAGEREF _Toc25156604 \h </w:instrText>
        </w:r>
        <w:r>
          <w:rPr>
            <w:noProof/>
            <w:webHidden/>
          </w:rPr>
        </w:r>
        <w:r>
          <w:rPr>
            <w:noProof/>
            <w:webHidden/>
          </w:rPr>
          <w:fldChar w:fldCharType="separate"/>
        </w:r>
        <w:r>
          <w:rPr>
            <w:noProof/>
            <w:webHidden/>
          </w:rPr>
          <w:t>61</w:t>
        </w:r>
        <w:r>
          <w:rPr>
            <w:noProof/>
            <w:webHidden/>
          </w:rPr>
          <w:fldChar w:fldCharType="end"/>
        </w:r>
      </w:hyperlink>
    </w:p>
    <w:p w14:paraId="36AC6413" w14:textId="640494B6" w:rsidR="00967E99" w:rsidRDefault="00967E99">
      <w:pPr>
        <w:pStyle w:val="ndicedeilustraes"/>
        <w:tabs>
          <w:tab w:val="right" w:leader="dot" w:pos="9061"/>
        </w:tabs>
        <w:rPr>
          <w:rFonts w:eastAsiaTheme="minorEastAsia"/>
          <w:noProof/>
          <w:lang w:eastAsia="pt-BR"/>
        </w:rPr>
      </w:pPr>
      <w:hyperlink w:anchor="_Toc25156605" w:history="1">
        <w:r w:rsidRPr="00C13EE8">
          <w:rPr>
            <w:rStyle w:val="Hyperlink"/>
            <w:rFonts w:ascii="Arial" w:hAnsi="Arial" w:cs="Arial"/>
            <w:noProof/>
          </w:rPr>
          <w:t>Figura 33- Descrição do Use Case de Manter Ordem de Serviço</w:t>
        </w:r>
        <w:r>
          <w:rPr>
            <w:noProof/>
            <w:webHidden/>
          </w:rPr>
          <w:tab/>
        </w:r>
        <w:r>
          <w:rPr>
            <w:noProof/>
            <w:webHidden/>
          </w:rPr>
          <w:fldChar w:fldCharType="begin"/>
        </w:r>
        <w:r>
          <w:rPr>
            <w:noProof/>
            <w:webHidden/>
          </w:rPr>
          <w:instrText xml:space="preserve"> PAGEREF _Toc25156605 \h </w:instrText>
        </w:r>
        <w:r>
          <w:rPr>
            <w:noProof/>
            <w:webHidden/>
          </w:rPr>
        </w:r>
        <w:r>
          <w:rPr>
            <w:noProof/>
            <w:webHidden/>
          </w:rPr>
          <w:fldChar w:fldCharType="separate"/>
        </w:r>
        <w:r>
          <w:rPr>
            <w:noProof/>
            <w:webHidden/>
          </w:rPr>
          <w:t>62</w:t>
        </w:r>
        <w:r>
          <w:rPr>
            <w:noProof/>
            <w:webHidden/>
          </w:rPr>
          <w:fldChar w:fldCharType="end"/>
        </w:r>
      </w:hyperlink>
    </w:p>
    <w:p w14:paraId="0E87FBF4" w14:textId="46C44B6E" w:rsidR="00967E99" w:rsidRDefault="00967E99">
      <w:pPr>
        <w:pStyle w:val="ndicedeilustraes"/>
        <w:tabs>
          <w:tab w:val="right" w:leader="dot" w:pos="9061"/>
        </w:tabs>
        <w:rPr>
          <w:rFonts w:eastAsiaTheme="minorEastAsia"/>
          <w:noProof/>
          <w:lang w:eastAsia="pt-BR"/>
        </w:rPr>
      </w:pPr>
      <w:hyperlink w:anchor="_Toc25156606" w:history="1">
        <w:r w:rsidRPr="00C13EE8">
          <w:rPr>
            <w:rStyle w:val="Hyperlink"/>
            <w:rFonts w:ascii="Arial" w:hAnsi="Arial" w:cs="Arial"/>
            <w:noProof/>
          </w:rPr>
          <w:t>Figura 34- Diagrama de Use Case do requisito Manter Rotas</w:t>
        </w:r>
        <w:r>
          <w:rPr>
            <w:noProof/>
            <w:webHidden/>
          </w:rPr>
          <w:tab/>
        </w:r>
        <w:r>
          <w:rPr>
            <w:noProof/>
            <w:webHidden/>
          </w:rPr>
          <w:fldChar w:fldCharType="begin"/>
        </w:r>
        <w:r>
          <w:rPr>
            <w:noProof/>
            <w:webHidden/>
          </w:rPr>
          <w:instrText xml:space="preserve"> PAGEREF _Toc25156606 \h </w:instrText>
        </w:r>
        <w:r>
          <w:rPr>
            <w:noProof/>
            <w:webHidden/>
          </w:rPr>
        </w:r>
        <w:r>
          <w:rPr>
            <w:noProof/>
            <w:webHidden/>
          </w:rPr>
          <w:fldChar w:fldCharType="separate"/>
        </w:r>
        <w:r>
          <w:rPr>
            <w:noProof/>
            <w:webHidden/>
          </w:rPr>
          <w:t>63</w:t>
        </w:r>
        <w:r>
          <w:rPr>
            <w:noProof/>
            <w:webHidden/>
          </w:rPr>
          <w:fldChar w:fldCharType="end"/>
        </w:r>
      </w:hyperlink>
    </w:p>
    <w:p w14:paraId="11D98B52" w14:textId="3D93A94E" w:rsidR="00967E99" w:rsidRDefault="00967E99">
      <w:pPr>
        <w:pStyle w:val="ndicedeilustraes"/>
        <w:tabs>
          <w:tab w:val="right" w:leader="dot" w:pos="9061"/>
        </w:tabs>
        <w:rPr>
          <w:rFonts w:eastAsiaTheme="minorEastAsia"/>
          <w:noProof/>
          <w:lang w:eastAsia="pt-BR"/>
        </w:rPr>
      </w:pPr>
      <w:hyperlink w:anchor="_Toc25156607" w:history="1">
        <w:r w:rsidRPr="00C13EE8">
          <w:rPr>
            <w:rStyle w:val="Hyperlink"/>
            <w:rFonts w:ascii="Arial" w:hAnsi="Arial" w:cs="Arial"/>
            <w:noProof/>
          </w:rPr>
          <w:t>Figura 35- Descrição do Use Case Manter Rotas</w:t>
        </w:r>
        <w:r>
          <w:rPr>
            <w:noProof/>
            <w:webHidden/>
          </w:rPr>
          <w:tab/>
        </w:r>
        <w:r>
          <w:rPr>
            <w:noProof/>
            <w:webHidden/>
          </w:rPr>
          <w:fldChar w:fldCharType="begin"/>
        </w:r>
        <w:r>
          <w:rPr>
            <w:noProof/>
            <w:webHidden/>
          </w:rPr>
          <w:instrText xml:space="preserve"> PAGEREF _Toc25156607 \h </w:instrText>
        </w:r>
        <w:r>
          <w:rPr>
            <w:noProof/>
            <w:webHidden/>
          </w:rPr>
        </w:r>
        <w:r>
          <w:rPr>
            <w:noProof/>
            <w:webHidden/>
          </w:rPr>
          <w:fldChar w:fldCharType="separate"/>
        </w:r>
        <w:r>
          <w:rPr>
            <w:noProof/>
            <w:webHidden/>
          </w:rPr>
          <w:t>64</w:t>
        </w:r>
        <w:r>
          <w:rPr>
            <w:noProof/>
            <w:webHidden/>
          </w:rPr>
          <w:fldChar w:fldCharType="end"/>
        </w:r>
      </w:hyperlink>
    </w:p>
    <w:p w14:paraId="61C28DCC" w14:textId="08938107" w:rsidR="00967E99" w:rsidRDefault="00967E99">
      <w:pPr>
        <w:pStyle w:val="ndicedeilustraes"/>
        <w:tabs>
          <w:tab w:val="right" w:leader="dot" w:pos="9061"/>
        </w:tabs>
        <w:rPr>
          <w:rFonts w:eastAsiaTheme="minorEastAsia"/>
          <w:noProof/>
          <w:lang w:eastAsia="pt-BR"/>
        </w:rPr>
      </w:pPr>
      <w:hyperlink w:anchor="_Toc25156608" w:history="1">
        <w:r w:rsidRPr="00C13EE8">
          <w:rPr>
            <w:rStyle w:val="Hyperlink"/>
            <w:rFonts w:ascii="Arial" w:hAnsi="Arial" w:cs="Arial"/>
            <w:noProof/>
          </w:rPr>
          <w:t>Figura 36- Diagrama de Use Case Manter Cubagem</w:t>
        </w:r>
        <w:r>
          <w:rPr>
            <w:noProof/>
            <w:webHidden/>
          </w:rPr>
          <w:tab/>
        </w:r>
        <w:r>
          <w:rPr>
            <w:noProof/>
            <w:webHidden/>
          </w:rPr>
          <w:fldChar w:fldCharType="begin"/>
        </w:r>
        <w:r>
          <w:rPr>
            <w:noProof/>
            <w:webHidden/>
          </w:rPr>
          <w:instrText xml:space="preserve"> PAGEREF _Toc25156608 \h </w:instrText>
        </w:r>
        <w:r>
          <w:rPr>
            <w:noProof/>
            <w:webHidden/>
          </w:rPr>
        </w:r>
        <w:r>
          <w:rPr>
            <w:noProof/>
            <w:webHidden/>
          </w:rPr>
          <w:fldChar w:fldCharType="separate"/>
        </w:r>
        <w:r>
          <w:rPr>
            <w:noProof/>
            <w:webHidden/>
          </w:rPr>
          <w:t>65</w:t>
        </w:r>
        <w:r>
          <w:rPr>
            <w:noProof/>
            <w:webHidden/>
          </w:rPr>
          <w:fldChar w:fldCharType="end"/>
        </w:r>
      </w:hyperlink>
    </w:p>
    <w:p w14:paraId="7FC6B01C" w14:textId="5A156070" w:rsidR="00967E99" w:rsidRDefault="00967E99">
      <w:pPr>
        <w:pStyle w:val="ndicedeilustraes"/>
        <w:tabs>
          <w:tab w:val="right" w:leader="dot" w:pos="9061"/>
        </w:tabs>
        <w:rPr>
          <w:rFonts w:eastAsiaTheme="minorEastAsia"/>
          <w:noProof/>
          <w:lang w:eastAsia="pt-BR"/>
        </w:rPr>
      </w:pPr>
      <w:hyperlink w:anchor="_Toc25156609" w:history="1">
        <w:r w:rsidRPr="00C13EE8">
          <w:rPr>
            <w:rStyle w:val="Hyperlink"/>
            <w:rFonts w:ascii="Arial" w:hAnsi="Arial" w:cs="Arial"/>
            <w:noProof/>
          </w:rPr>
          <w:t>Figura 37- Descrição do Use Case Manter Cubagem</w:t>
        </w:r>
        <w:r>
          <w:rPr>
            <w:noProof/>
            <w:webHidden/>
          </w:rPr>
          <w:tab/>
        </w:r>
        <w:r>
          <w:rPr>
            <w:noProof/>
            <w:webHidden/>
          </w:rPr>
          <w:fldChar w:fldCharType="begin"/>
        </w:r>
        <w:r>
          <w:rPr>
            <w:noProof/>
            <w:webHidden/>
          </w:rPr>
          <w:instrText xml:space="preserve"> PAGEREF _Toc25156609 \h </w:instrText>
        </w:r>
        <w:r>
          <w:rPr>
            <w:noProof/>
            <w:webHidden/>
          </w:rPr>
        </w:r>
        <w:r>
          <w:rPr>
            <w:noProof/>
            <w:webHidden/>
          </w:rPr>
          <w:fldChar w:fldCharType="separate"/>
        </w:r>
        <w:r>
          <w:rPr>
            <w:noProof/>
            <w:webHidden/>
          </w:rPr>
          <w:t>66</w:t>
        </w:r>
        <w:r>
          <w:rPr>
            <w:noProof/>
            <w:webHidden/>
          </w:rPr>
          <w:fldChar w:fldCharType="end"/>
        </w:r>
      </w:hyperlink>
    </w:p>
    <w:p w14:paraId="045F1CAF" w14:textId="7D31CB5E" w:rsidR="00967E99" w:rsidRDefault="00967E99">
      <w:pPr>
        <w:pStyle w:val="ndicedeilustraes"/>
        <w:tabs>
          <w:tab w:val="right" w:leader="dot" w:pos="9061"/>
        </w:tabs>
        <w:rPr>
          <w:rFonts w:eastAsiaTheme="minorEastAsia"/>
          <w:noProof/>
          <w:lang w:eastAsia="pt-BR"/>
        </w:rPr>
      </w:pPr>
      <w:hyperlink w:anchor="_Toc25156610" w:history="1">
        <w:r w:rsidRPr="00C13EE8">
          <w:rPr>
            <w:rStyle w:val="Hyperlink"/>
            <w:rFonts w:ascii="Arial" w:hAnsi="Arial" w:cs="Arial"/>
            <w:noProof/>
          </w:rPr>
          <w:t>Figura 38- Diagrama de Use Case Manter Usuário</w:t>
        </w:r>
        <w:r>
          <w:rPr>
            <w:noProof/>
            <w:webHidden/>
          </w:rPr>
          <w:tab/>
        </w:r>
        <w:r>
          <w:rPr>
            <w:noProof/>
            <w:webHidden/>
          </w:rPr>
          <w:fldChar w:fldCharType="begin"/>
        </w:r>
        <w:r>
          <w:rPr>
            <w:noProof/>
            <w:webHidden/>
          </w:rPr>
          <w:instrText xml:space="preserve"> PAGEREF _Toc25156610 \h </w:instrText>
        </w:r>
        <w:r>
          <w:rPr>
            <w:noProof/>
            <w:webHidden/>
          </w:rPr>
        </w:r>
        <w:r>
          <w:rPr>
            <w:noProof/>
            <w:webHidden/>
          </w:rPr>
          <w:fldChar w:fldCharType="separate"/>
        </w:r>
        <w:r>
          <w:rPr>
            <w:noProof/>
            <w:webHidden/>
          </w:rPr>
          <w:t>67</w:t>
        </w:r>
        <w:r>
          <w:rPr>
            <w:noProof/>
            <w:webHidden/>
          </w:rPr>
          <w:fldChar w:fldCharType="end"/>
        </w:r>
      </w:hyperlink>
    </w:p>
    <w:p w14:paraId="4FDC1873" w14:textId="7C58048C" w:rsidR="00967E99" w:rsidRDefault="00967E99">
      <w:pPr>
        <w:pStyle w:val="ndicedeilustraes"/>
        <w:tabs>
          <w:tab w:val="right" w:leader="dot" w:pos="9061"/>
        </w:tabs>
        <w:rPr>
          <w:rFonts w:eastAsiaTheme="minorEastAsia"/>
          <w:noProof/>
          <w:lang w:eastAsia="pt-BR"/>
        </w:rPr>
      </w:pPr>
      <w:hyperlink w:anchor="_Toc25156611" w:history="1">
        <w:r w:rsidRPr="00C13EE8">
          <w:rPr>
            <w:rStyle w:val="Hyperlink"/>
            <w:rFonts w:ascii="Arial" w:hAnsi="Arial" w:cs="Arial"/>
            <w:noProof/>
          </w:rPr>
          <w:t>Figura 39- Descrição do Use case Manter Usuário</w:t>
        </w:r>
        <w:r>
          <w:rPr>
            <w:noProof/>
            <w:webHidden/>
          </w:rPr>
          <w:tab/>
        </w:r>
        <w:r>
          <w:rPr>
            <w:noProof/>
            <w:webHidden/>
          </w:rPr>
          <w:fldChar w:fldCharType="begin"/>
        </w:r>
        <w:r>
          <w:rPr>
            <w:noProof/>
            <w:webHidden/>
          </w:rPr>
          <w:instrText xml:space="preserve"> PAGEREF _Toc25156611 \h </w:instrText>
        </w:r>
        <w:r>
          <w:rPr>
            <w:noProof/>
            <w:webHidden/>
          </w:rPr>
        </w:r>
        <w:r>
          <w:rPr>
            <w:noProof/>
            <w:webHidden/>
          </w:rPr>
          <w:fldChar w:fldCharType="separate"/>
        </w:r>
        <w:r>
          <w:rPr>
            <w:noProof/>
            <w:webHidden/>
          </w:rPr>
          <w:t>68</w:t>
        </w:r>
        <w:r>
          <w:rPr>
            <w:noProof/>
            <w:webHidden/>
          </w:rPr>
          <w:fldChar w:fldCharType="end"/>
        </w:r>
      </w:hyperlink>
    </w:p>
    <w:p w14:paraId="49A2DA6E" w14:textId="1A42845B" w:rsidR="00967E99" w:rsidRDefault="00967E99">
      <w:pPr>
        <w:pStyle w:val="ndicedeilustraes"/>
        <w:tabs>
          <w:tab w:val="right" w:leader="dot" w:pos="9061"/>
        </w:tabs>
        <w:rPr>
          <w:rFonts w:eastAsiaTheme="minorEastAsia"/>
          <w:noProof/>
          <w:lang w:eastAsia="pt-BR"/>
        </w:rPr>
      </w:pPr>
      <w:hyperlink w:anchor="_Toc25156612" w:history="1">
        <w:r w:rsidRPr="00C13EE8">
          <w:rPr>
            <w:rStyle w:val="Hyperlink"/>
            <w:rFonts w:ascii="Arial" w:hAnsi="Arial" w:cs="Arial"/>
            <w:noProof/>
          </w:rPr>
          <w:t>Figura 40- Diagrama de Classes do Sistema</w:t>
        </w:r>
        <w:r>
          <w:rPr>
            <w:noProof/>
            <w:webHidden/>
          </w:rPr>
          <w:tab/>
        </w:r>
        <w:r>
          <w:rPr>
            <w:noProof/>
            <w:webHidden/>
          </w:rPr>
          <w:fldChar w:fldCharType="begin"/>
        </w:r>
        <w:r>
          <w:rPr>
            <w:noProof/>
            <w:webHidden/>
          </w:rPr>
          <w:instrText xml:space="preserve"> PAGEREF _Toc25156612 \h </w:instrText>
        </w:r>
        <w:r>
          <w:rPr>
            <w:noProof/>
            <w:webHidden/>
          </w:rPr>
        </w:r>
        <w:r>
          <w:rPr>
            <w:noProof/>
            <w:webHidden/>
          </w:rPr>
          <w:fldChar w:fldCharType="separate"/>
        </w:r>
        <w:r>
          <w:rPr>
            <w:noProof/>
            <w:webHidden/>
          </w:rPr>
          <w:t>69</w:t>
        </w:r>
        <w:r>
          <w:rPr>
            <w:noProof/>
            <w:webHidden/>
          </w:rPr>
          <w:fldChar w:fldCharType="end"/>
        </w:r>
      </w:hyperlink>
    </w:p>
    <w:p w14:paraId="07A281F6" w14:textId="12385A8A" w:rsidR="00967E99" w:rsidRDefault="00967E99">
      <w:pPr>
        <w:pStyle w:val="ndicedeilustraes"/>
        <w:tabs>
          <w:tab w:val="right" w:leader="dot" w:pos="9061"/>
        </w:tabs>
        <w:rPr>
          <w:rFonts w:eastAsiaTheme="minorEastAsia"/>
          <w:noProof/>
          <w:lang w:eastAsia="pt-BR"/>
        </w:rPr>
      </w:pPr>
      <w:hyperlink w:anchor="_Toc25156613" w:history="1">
        <w:r w:rsidRPr="00C13EE8">
          <w:rPr>
            <w:rStyle w:val="Hyperlink"/>
            <w:rFonts w:ascii="Arial" w:hAnsi="Arial" w:cs="Arial"/>
            <w:noProof/>
          </w:rPr>
          <w:t>Figura 41-Modelo Relacional</w:t>
        </w:r>
        <w:r>
          <w:rPr>
            <w:noProof/>
            <w:webHidden/>
          </w:rPr>
          <w:tab/>
        </w:r>
        <w:r>
          <w:rPr>
            <w:noProof/>
            <w:webHidden/>
          </w:rPr>
          <w:fldChar w:fldCharType="begin"/>
        </w:r>
        <w:r>
          <w:rPr>
            <w:noProof/>
            <w:webHidden/>
          </w:rPr>
          <w:instrText xml:space="preserve"> PAGEREF _Toc25156613 \h </w:instrText>
        </w:r>
        <w:r>
          <w:rPr>
            <w:noProof/>
            <w:webHidden/>
          </w:rPr>
        </w:r>
        <w:r>
          <w:rPr>
            <w:noProof/>
            <w:webHidden/>
          </w:rPr>
          <w:fldChar w:fldCharType="separate"/>
        </w:r>
        <w:r>
          <w:rPr>
            <w:noProof/>
            <w:webHidden/>
          </w:rPr>
          <w:t>70</w:t>
        </w:r>
        <w:r>
          <w:rPr>
            <w:noProof/>
            <w:webHidden/>
          </w:rPr>
          <w:fldChar w:fldCharType="end"/>
        </w:r>
      </w:hyperlink>
    </w:p>
    <w:p w14:paraId="401A2002" w14:textId="00605F3C" w:rsidR="000F69B1" w:rsidRPr="007D394D" w:rsidRDefault="000F69B1" w:rsidP="001D233F">
      <w:pPr>
        <w:spacing w:line="360" w:lineRule="auto"/>
        <w:jc w:val="center"/>
        <w:rPr>
          <w:rFonts w:ascii="Arial" w:hAnsi="Arial" w:cs="Arial"/>
          <w:b/>
          <w:sz w:val="24"/>
          <w:szCs w:val="24"/>
        </w:rPr>
      </w:pPr>
      <w:r w:rsidRPr="000D2742">
        <w:rPr>
          <w:rFonts w:ascii="Arial" w:hAnsi="Arial" w:cs="Arial"/>
          <w:b/>
          <w:sz w:val="24"/>
          <w:szCs w:val="24"/>
        </w:rPr>
        <w:fldChar w:fldCharType="end"/>
      </w:r>
    </w:p>
    <w:p w14:paraId="5A67DF25" w14:textId="77777777" w:rsidR="003D1622" w:rsidRDefault="003D1622" w:rsidP="007D394D">
      <w:pPr>
        <w:spacing w:line="360" w:lineRule="auto"/>
        <w:jc w:val="both"/>
        <w:rPr>
          <w:rFonts w:ascii="Arial" w:hAnsi="Arial" w:cs="Arial"/>
          <w:b/>
          <w:sz w:val="28"/>
        </w:rPr>
      </w:pPr>
      <w:r w:rsidRPr="007D394D">
        <w:rPr>
          <w:rFonts w:ascii="Arial" w:hAnsi="Arial" w:cs="Arial"/>
          <w:sz w:val="24"/>
          <w:szCs w:val="24"/>
        </w:rPr>
        <w:br w:type="page"/>
      </w:r>
      <w:r>
        <w:rPr>
          <w:rFonts w:ascii="Arial" w:hAnsi="Arial" w:cs="Arial"/>
          <w:b/>
          <w:sz w:val="28"/>
        </w:rPr>
        <w:lastRenderedPageBreak/>
        <w:t>Lista de Abreviaturas e Siglas</w:t>
      </w:r>
    </w:p>
    <w:p w14:paraId="5DE87EE8" w14:textId="25C67420" w:rsidR="003D1622" w:rsidRPr="00F33C21" w:rsidRDefault="003D1622" w:rsidP="003D1622">
      <w:pPr>
        <w:spacing w:line="360" w:lineRule="auto"/>
        <w:jc w:val="both"/>
        <w:rPr>
          <w:rFonts w:ascii="Arial" w:hAnsi="Arial" w:cs="Arial"/>
          <w:sz w:val="18"/>
        </w:rPr>
      </w:pPr>
      <w:r w:rsidRPr="00F33C21">
        <w:rPr>
          <w:rFonts w:ascii="Arial" w:hAnsi="Arial" w:cs="Arial"/>
          <w:sz w:val="24"/>
        </w:rPr>
        <w:t>API</w:t>
      </w:r>
      <w:r>
        <w:rPr>
          <w:rFonts w:ascii="Arial" w:hAnsi="Arial" w:cs="Arial"/>
          <w:sz w:val="24"/>
        </w:rPr>
        <w:t>:</w:t>
      </w:r>
      <w:r>
        <w:rPr>
          <w:rFonts w:ascii="Arial" w:hAnsi="Arial" w:cs="Arial"/>
          <w:sz w:val="24"/>
        </w:rPr>
        <w:tab/>
      </w:r>
      <w:r w:rsidRPr="00B86D66">
        <w:rPr>
          <w:rFonts w:ascii="Arial" w:hAnsi="Arial" w:cs="Arial"/>
          <w:i/>
          <w:sz w:val="24"/>
        </w:rPr>
        <w:t>Application Programming Interface</w:t>
      </w:r>
      <w:r>
        <w:rPr>
          <w:rFonts w:ascii="Arial" w:hAnsi="Arial" w:cs="Arial"/>
          <w:color w:val="222222"/>
          <w:sz w:val="24"/>
          <w:szCs w:val="24"/>
          <w:shd w:val="clear" w:color="auto" w:fill="FFFFFF"/>
        </w:rPr>
        <w:t xml:space="preserve"> (</w:t>
      </w:r>
      <w:r w:rsidRPr="00F33C21">
        <w:rPr>
          <w:rFonts w:ascii="Arial" w:hAnsi="Arial" w:cs="Arial"/>
          <w:sz w:val="24"/>
          <w:szCs w:val="36"/>
          <w:shd w:val="clear" w:color="auto" w:fill="FFFFFF"/>
        </w:rPr>
        <w:t>Interface de programação de aplicações</w:t>
      </w:r>
      <w:r>
        <w:rPr>
          <w:rFonts w:ascii="Arial" w:hAnsi="Arial" w:cs="Arial"/>
          <w:sz w:val="24"/>
          <w:szCs w:val="36"/>
          <w:shd w:val="clear" w:color="auto" w:fill="FFFFFF"/>
        </w:rPr>
        <w:t>)</w:t>
      </w:r>
    </w:p>
    <w:p w14:paraId="3B597CC6" w14:textId="77777777" w:rsidR="003D1622" w:rsidRDefault="003D1622" w:rsidP="003D1622">
      <w:pPr>
        <w:spacing w:line="360" w:lineRule="auto"/>
        <w:jc w:val="both"/>
        <w:rPr>
          <w:rFonts w:ascii="Arial" w:hAnsi="Arial" w:cs="Arial"/>
          <w:sz w:val="24"/>
        </w:rPr>
      </w:pPr>
      <w:r w:rsidRPr="00F33C21">
        <w:rPr>
          <w:rFonts w:ascii="Arial" w:hAnsi="Arial" w:cs="Arial"/>
          <w:sz w:val="24"/>
        </w:rPr>
        <w:t>CNT</w:t>
      </w:r>
      <w:r>
        <w:rPr>
          <w:rFonts w:ascii="Arial" w:hAnsi="Arial" w:cs="Arial"/>
          <w:sz w:val="24"/>
        </w:rPr>
        <w:t>:</w:t>
      </w:r>
      <w:r>
        <w:rPr>
          <w:rFonts w:ascii="Arial" w:hAnsi="Arial" w:cs="Arial"/>
          <w:sz w:val="24"/>
        </w:rPr>
        <w:tab/>
        <w:t>Confederação Nacional do Transporte</w:t>
      </w:r>
    </w:p>
    <w:p w14:paraId="73148062" w14:textId="4119BFFC" w:rsidR="003D1622" w:rsidRDefault="003D1622" w:rsidP="003D1622">
      <w:pPr>
        <w:spacing w:line="360" w:lineRule="auto"/>
        <w:jc w:val="both"/>
        <w:rPr>
          <w:rFonts w:ascii="Arial" w:hAnsi="Arial" w:cs="Arial"/>
          <w:i/>
          <w:sz w:val="24"/>
        </w:rPr>
      </w:pPr>
      <w:r w:rsidRPr="00F33C21">
        <w:rPr>
          <w:rFonts w:ascii="Arial" w:hAnsi="Arial" w:cs="Arial"/>
          <w:sz w:val="24"/>
        </w:rPr>
        <w:t>CSS</w:t>
      </w:r>
      <w:r>
        <w:rPr>
          <w:rFonts w:ascii="Arial" w:hAnsi="Arial" w:cs="Arial"/>
          <w:sz w:val="24"/>
        </w:rPr>
        <w:t>:</w:t>
      </w:r>
      <w:r>
        <w:rPr>
          <w:rFonts w:ascii="Arial" w:hAnsi="Arial" w:cs="Arial"/>
          <w:sz w:val="24"/>
        </w:rPr>
        <w:tab/>
      </w:r>
      <w:r w:rsidRPr="00B86D66">
        <w:rPr>
          <w:rFonts w:ascii="Arial" w:hAnsi="Arial" w:cs="Arial"/>
          <w:i/>
          <w:sz w:val="24"/>
        </w:rPr>
        <w:t>Cascading Style Sheets</w:t>
      </w:r>
    </w:p>
    <w:p w14:paraId="13E6FA18" w14:textId="475C761D" w:rsidR="00943C0F" w:rsidRDefault="00943C0F" w:rsidP="003D1622">
      <w:pPr>
        <w:spacing w:line="360" w:lineRule="auto"/>
        <w:jc w:val="both"/>
        <w:rPr>
          <w:rFonts w:ascii="Arial" w:hAnsi="Arial" w:cs="Arial"/>
          <w:sz w:val="24"/>
        </w:rPr>
      </w:pPr>
      <w:r>
        <w:rPr>
          <w:rFonts w:ascii="Arial" w:hAnsi="Arial" w:cs="Arial"/>
          <w:sz w:val="24"/>
        </w:rPr>
        <w:t>DAO:</w:t>
      </w:r>
      <w:r>
        <w:rPr>
          <w:rFonts w:ascii="Arial" w:hAnsi="Arial" w:cs="Arial"/>
          <w:sz w:val="24"/>
        </w:rPr>
        <w:tab/>
        <w:t>Objeto de Acesso de Dados (</w:t>
      </w:r>
      <w:r>
        <w:rPr>
          <w:rFonts w:ascii="Arial" w:hAnsi="Arial" w:cs="Arial"/>
          <w:i/>
          <w:sz w:val="24"/>
        </w:rPr>
        <w:t>Data Acess Object</w:t>
      </w:r>
      <w:r>
        <w:rPr>
          <w:rFonts w:ascii="Arial" w:hAnsi="Arial" w:cs="Arial"/>
          <w:sz w:val="24"/>
        </w:rPr>
        <w:t>)</w:t>
      </w:r>
    </w:p>
    <w:p w14:paraId="412C05A9" w14:textId="3E2F1CA6" w:rsidR="00C80739" w:rsidRPr="00943C0F" w:rsidRDefault="00C80739" w:rsidP="003D1622">
      <w:pPr>
        <w:spacing w:line="360" w:lineRule="auto"/>
        <w:jc w:val="both"/>
        <w:rPr>
          <w:rFonts w:ascii="Arial" w:hAnsi="Arial" w:cs="Arial"/>
          <w:sz w:val="24"/>
        </w:rPr>
      </w:pPr>
      <w:r>
        <w:rPr>
          <w:rFonts w:ascii="Arial" w:hAnsi="Arial" w:cs="Arial"/>
          <w:sz w:val="24"/>
        </w:rPr>
        <w:t>DBA: Administrador de Banco de Dados</w:t>
      </w:r>
    </w:p>
    <w:p w14:paraId="748E223D" w14:textId="77777777" w:rsidR="003D1622" w:rsidRDefault="003D1622" w:rsidP="003D1622">
      <w:pPr>
        <w:spacing w:line="360" w:lineRule="auto"/>
        <w:jc w:val="both"/>
        <w:rPr>
          <w:rFonts w:ascii="Arial" w:hAnsi="Arial" w:cs="Arial"/>
          <w:sz w:val="24"/>
        </w:rPr>
      </w:pPr>
      <w:r w:rsidRPr="00F33C21">
        <w:rPr>
          <w:rFonts w:ascii="Arial" w:hAnsi="Arial" w:cs="Arial"/>
          <w:sz w:val="24"/>
        </w:rPr>
        <w:t>GPS</w:t>
      </w:r>
      <w:r>
        <w:rPr>
          <w:rFonts w:ascii="Arial" w:hAnsi="Arial" w:cs="Arial"/>
          <w:sz w:val="24"/>
        </w:rPr>
        <w:t xml:space="preserve">: </w:t>
      </w:r>
      <w:r>
        <w:rPr>
          <w:rFonts w:ascii="Arial" w:hAnsi="Arial" w:cs="Arial"/>
          <w:sz w:val="24"/>
        </w:rPr>
        <w:tab/>
        <w:t>Sistema de Posicionamento Global</w:t>
      </w:r>
    </w:p>
    <w:p w14:paraId="0BC47B12" w14:textId="77777777" w:rsidR="003D1622" w:rsidRPr="00F33C21" w:rsidRDefault="003D1622" w:rsidP="003D1622">
      <w:pPr>
        <w:spacing w:line="360" w:lineRule="auto"/>
        <w:jc w:val="both"/>
        <w:rPr>
          <w:rFonts w:ascii="Arial" w:hAnsi="Arial" w:cs="Arial"/>
          <w:sz w:val="24"/>
        </w:rPr>
      </w:pPr>
      <w:r w:rsidRPr="00F33C21">
        <w:rPr>
          <w:rFonts w:ascii="Arial" w:hAnsi="Arial" w:cs="Arial"/>
          <w:sz w:val="24"/>
        </w:rPr>
        <w:t>HTML</w:t>
      </w:r>
      <w:r>
        <w:rPr>
          <w:rFonts w:ascii="Arial" w:hAnsi="Arial" w:cs="Arial"/>
          <w:sz w:val="24"/>
        </w:rPr>
        <w:t xml:space="preserve">: </w:t>
      </w:r>
      <w:r w:rsidRPr="00B86D66">
        <w:rPr>
          <w:rFonts w:ascii="Arial" w:hAnsi="Arial" w:cs="Arial"/>
          <w:i/>
          <w:sz w:val="24"/>
        </w:rPr>
        <w:t>Hypertext Markup Language</w:t>
      </w:r>
    </w:p>
    <w:p w14:paraId="0BB20D3A" w14:textId="55FA1306" w:rsidR="003D1622" w:rsidRDefault="003D1622" w:rsidP="003D1622">
      <w:pPr>
        <w:spacing w:line="360" w:lineRule="auto"/>
        <w:jc w:val="both"/>
        <w:rPr>
          <w:rFonts w:ascii="Arial" w:hAnsi="Arial" w:cs="Arial"/>
          <w:sz w:val="24"/>
        </w:rPr>
      </w:pPr>
      <w:r w:rsidRPr="00F33C21">
        <w:rPr>
          <w:rFonts w:ascii="Arial" w:hAnsi="Arial" w:cs="Arial"/>
          <w:sz w:val="24"/>
        </w:rPr>
        <w:t>IDE</w:t>
      </w:r>
      <w:r>
        <w:rPr>
          <w:rFonts w:ascii="Arial" w:hAnsi="Arial" w:cs="Arial"/>
          <w:sz w:val="24"/>
        </w:rPr>
        <w:t>:</w:t>
      </w:r>
      <w:r>
        <w:rPr>
          <w:rFonts w:ascii="Arial" w:hAnsi="Arial" w:cs="Arial"/>
          <w:sz w:val="24"/>
        </w:rPr>
        <w:tab/>
        <w:t>Ambiente de Desenvolvimento Integrado (</w:t>
      </w:r>
      <w:r w:rsidRPr="00EA4E6B">
        <w:rPr>
          <w:rFonts w:ascii="Arial" w:hAnsi="Arial" w:cs="Arial"/>
          <w:i/>
          <w:sz w:val="24"/>
        </w:rPr>
        <w:t>Integrated Development Environment</w:t>
      </w:r>
      <w:r>
        <w:rPr>
          <w:rFonts w:ascii="Arial" w:hAnsi="Arial" w:cs="Arial"/>
          <w:color w:val="222222"/>
          <w:shd w:val="clear" w:color="auto" w:fill="FFFFFF"/>
        </w:rPr>
        <w:t>)</w:t>
      </w:r>
    </w:p>
    <w:p w14:paraId="48B21993" w14:textId="77777777" w:rsidR="003D1622" w:rsidRDefault="003D1622" w:rsidP="003D1622">
      <w:pPr>
        <w:spacing w:line="360" w:lineRule="auto"/>
        <w:jc w:val="both"/>
        <w:rPr>
          <w:rFonts w:ascii="Arial" w:hAnsi="Arial" w:cs="Arial"/>
          <w:i/>
          <w:sz w:val="24"/>
        </w:rPr>
      </w:pPr>
      <w:r w:rsidRPr="00F33C21">
        <w:rPr>
          <w:rFonts w:ascii="Arial" w:hAnsi="Arial" w:cs="Arial"/>
          <w:sz w:val="24"/>
        </w:rPr>
        <w:t>JSON</w:t>
      </w:r>
      <w:r>
        <w:rPr>
          <w:rFonts w:ascii="Arial" w:hAnsi="Arial" w:cs="Arial"/>
          <w:sz w:val="24"/>
        </w:rPr>
        <w:t xml:space="preserve">: </w:t>
      </w:r>
      <w:r w:rsidRPr="00B86D66">
        <w:rPr>
          <w:rFonts w:ascii="Arial" w:hAnsi="Arial" w:cs="Arial"/>
          <w:i/>
          <w:sz w:val="24"/>
        </w:rPr>
        <w:t>JavaScript Object Notation</w:t>
      </w:r>
    </w:p>
    <w:p w14:paraId="738BFC62" w14:textId="77777777" w:rsidR="003D1622" w:rsidRPr="009641E1" w:rsidRDefault="003D1622" w:rsidP="003D1622">
      <w:pPr>
        <w:spacing w:line="360" w:lineRule="auto"/>
        <w:jc w:val="both"/>
        <w:rPr>
          <w:rFonts w:ascii="Arial" w:hAnsi="Arial" w:cs="Arial"/>
          <w:i/>
          <w:sz w:val="24"/>
        </w:rPr>
      </w:pPr>
      <w:r w:rsidRPr="00F33C21">
        <w:rPr>
          <w:rFonts w:ascii="Arial" w:hAnsi="Arial" w:cs="Arial"/>
          <w:sz w:val="24"/>
        </w:rPr>
        <w:t>JSP</w:t>
      </w:r>
      <w:r>
        <w:rPr>
          <w:rFonts w:ascii="Arial" w:hAnsi="Arial" w:cs="Arial"/>
          <w:sz w:val="24"/>
        </w:rPr>
        <w:t>:</w:t>
      </w:r>
      <w:r>
        <w:rPr>
          <w:rFonts w:ascii="Arial" w:hAnsi="Arial" w:cs="Arial"/>
          <w:sz w:val="24"/>
        </w:rPr>
        <w:tab/>
      </w:r>
      <w:r w:rsidRPr="00EA4E6B">
        <w:rPr>
          <w:rFonts w:ascii="Arial" w:hAnsi="Arial" w:cs="Arial"/>
          <w:i/>
          <w:sz w:val="24"/>
        </w:rPr>
        <w:t>JavaServer Pages</w:t>
      </w:r>
    </w:p>
    <w:p w14:paraId="5C5E2F97" w14:textId="77777777" w:rsidR="003D1622" w:rsidRDefault="003D1622" w:rsidP="003D1622">
      <w:pPr>
        <w:spacing w:line="360" w:lineRule="auto"/>
        <w:jc w:val="both"/>
        <w:rPr>
          <w:rFonts w:ascii="Arial" w:hAnsi="Arial" w:cs="Arial"/>
          <w:i/>
          <w:sz w:val="24"/>
        </w:rPr>
      </w:pPr>
      <w:r w:rsidRPr="00F33C21">
        <w:rPr>
          <w:rFonts w:ascii="Arial" w:hAnsi="Arial" w:cs="Arial"/>
          <w:sz w:val="24"/>
        </w:rPr>
        <w:t>PHP</w:t>
      </w:r>
      <w:r>
        <w:rPr>
          <w:rFonts w:ascii="Arial" w:hAnsi="Arial" w:cs="Arial"/>
          <w:sz w:val="24"/>
        </w:rPr>
        <w:t>:</w:t>
      </w:r>
      <w:r>
        <w:rPr>
          <w:rFonts w:ascii="Arial" w:hAnsi="Arial" w:cs="Arial"/>
          <w:sz w:val="24"/>
        </w:rPr>
        <w:tab/>
      </w:r>
      <w:r w:rsidRPr="00B86D66">
        <w:rPr>
          <w:rFonts w:ascii="Arial" w:hAnsi="Arial" w:cs="Arial"/>
          <w:i/>
          <w:sz w:val="24"/>
        </w:rPr>
        <w:t>Personal Home Page</w:t>
      </w:r>
    </w:p>
    <w:p w14:paraId="24549497" w14:textId="77777777" w:rsidR="003D1622" w:rsidRDefault="003D1622" w:rsidP="003D1622">
      <w:pPr>
        <w:spacing w:line="360" w:lineRule="auto"/>
        <w:jc w:val="both"/>
        <w:rPr>
          <w:rFonts w:ascii="Arial" w:hAnsi="Arial" w:cs="Arial"/>
          <w:sz w:val="24"/>
        </w:rPr>
      </w:pPr>
      <w:r w:rsidRPr="00F33C21">
        <w:rPr>
          <w:rFonts w:ascii="Arial" w:hAnsi="Arial" w:cs="Arial"/>
          <w:sz w:val="24"/>
        </w:rPr>
        <w:t>SCM</w:t>
      </w:r>
      <w:r>
        <w:rPr>
          <w:rFonts w:ascii="Arial" w:hAnsi="Arial" w:cs="Arial"/>
          <w:sz w:val="24"/>
        </w:rPr>
        <w:t>:</w:t>
      </w:r>
      <w:r>
        <w:rPr>
          <w:rFonts w:ascii="Arial" w:hAnsi="Arial" w:cs="Arial"/>
          <w:sz w:val="24"/>
        </w:rPr>
        <w:tab/>
        <w:t>Gestão de Cadeia de Suprimentos</w:t>
      </w:r>
    </w:p>
    <w:p w14:paraId="5BD52B70" w14:textId="77777777" w:rsidR="003D1622" w:rsidRPr="00F33C21" w:rsidRDefault="003D1622" w:rsidP="003D1622">
      <w:pPr>
        <w:spacing w:line="360" w:lineRule="auto"/>
        <w:jc w:val="both"/>
        <w:rPr>
          <w:rFonts w:ascii="Arial" w:hAnsi="Arial" w:cs="Arial"/>
          <w:sz w:val="24"/>
        </w:rPr>
      </w:pPr>
      <w:r w:rsidRPr="00F33C21">
        <w:rPr>
          <w:rFonts w:ascii="Arial" w:hAnsi="Arial" w:cs="Arial"/>
          <w:sz w:val="24"/>
        </w:rPr>
        <w:t>SGBD</w:t>
      </w:r>
      <w:r>
        <w:rPr>
          <w:rFonts w:ascii="Arial" w:hAnsi="Arial" w:cs="Arial"/>
          <w:sz w:val="24"/>
        </w:rPr>
        <w:t xml:space="preserve">: Sistema de Gerenciamento de Banco de Dados </w:t>
      </w:r>
    </w:p>
    <w:p w14:paraId="1BF04593" w14:textId="77777777" w:rsidR="003D1622" w:rsidRDefault="003D1622" w:rsidP="003D1622">
      <w:pPr>
        <w:spacing w:line="360" w:lineRule="auto"/>
        <w:jc w:val="both"/>
        <w:rPr>
          <w:rFonts w:ascii="Arial" w:hAnsi="Arial" w:cs="Arial"/>
          <w:sz w:val="24"/>
        </w:rPr>
      </w:pPr>
      <w:r w:rsidRPr="00F33C21">
        <w:rPr>
          <w:rFonts w:ascii="Arial" w:hAnsi="Arial" w:cs="Arial"/>
          <w:sz w:val="24"/>
        </w:rPr>
        <w:t>SIG</w:t>
      </w:r>
      <w:r>
        <w:rPr>
          <w:rFonts w:ascii="Arial" w:hAnsi="Arial" w:cs="Arial"/>
          <w:sz w:val="24"/>
        </w:rPr>
        <w:t>:</w:t>
      </w:r>
      <w:r>
        <w:rPr>
          <w:rFonts w:ascii="Arial" w:hAnsi="Arial" w:cs="Arial"/>
          <w:sz w:val="24"/>
        </w:rPr>
        <w:tab/>
        <w:t>Sistema de Informação Geográfica</w:t>
      </w:r>
    </w:p>
    <w:p w14:paraId="6BA9E2BB" w14:textId="77777777" w:rsidR="003D1622" w:rsidRPr="009641E1" w:rsidRDefault="003D1622" w:rsidP="003D1622">
      <w:pPr>
        <w:spacing w:line="360" w:lineRule="auto"/>
        <w:jc w:val="both"/>
        <w:rPr>
          <w:rFonts w:ascii="Arial" w:hAnsi="Arial" w:cs="Arial"/>
          <w:i/>
          <w:sz w:val="24"/>
        </w:rPr>
      </w:pPr>
      <w:r w:rsidRPr="00F33C21">
        <w:rPr>
          <w:rFonts w:ascii="Arial" w:hAnsi="Arial" w:cs="Arial"/>
          <w:sz w:val="24"/>
        </w:rPr>
        <w:t>SWT</w:t>
      </w:r>
      <w:r>
        <w:rPr>
          <w:rFonts w:ascii="Arial" w:hAnsi="Arial" w:cs="Arial"/>
          <w:sz w:val="24"/>
        </w:rPr>
        <w:t>:</w:t>
      </w:r>
      <w:r>
        <w:rPr>
          <w:rFonts w:ascii="Arial" w:hAnsi="Arial" w:cs="Arial"/>
          <w:sz w:val="24"/>
        </w:rPr>
        <w:tab/>
      </w:r>
      <w:r w:rsidRPr="00EA4E6B">
        <w:rPr>
          <w:rFonts w:ascii="Arial" w:hAnsi="Arial" w:cs="Arial"/>
          <w:i/>
          <w:sz w:val="24"/>
        </w:rPr>
        <w:t>Standard Widget Toolkit</w:t>
      </w:r>
    </w:p>
    <w:p w14:paraId="6F6C00F7" w14:textId="77777777" w:rsidR="003D1622" w:rsidRPr="00EA4E6B" w:rsidRDefault="003D1622" w:rsidP="003D1622">
      <w:pPr>
        <w:spacing w:line="360" w:lineRule="auto"/>
        <w:jc w:val="both"/>
        <w:rPr>
          <w:rFonts w:ascii="Arial" w:hAnsi="Arial" w:cs="Arial"/>
          <w:sz w:val="24"/>
        </w:rPr>
      </w:pPr>
      <w:r w:rsidRPr="00F33C21">
        <w:rPr>
          <w:rFonts w:ascii="Arial" w:hAnsi="Arial" w:cs="Arial"/>
          <w:sz w:val="24"/>
        </w:rPr>
        <w:t>TI</w:t>
      </w:r>
      <w:r>
        <w:rPr>
          <w:rFonts w:ascii="Arial" w:hAnsi="Arial" w:cs="Arial"/>
          <w:sz w:val="24"/>
        </w:rPr>
        <w:t xml:space="preserve">: </w:t>
      </w:r>
      <w:r>
        <w:rPr>
          <w:rFonts w:ascii="Arial" w:hAnsi="Arial" w:cs="Arial"/>
          <w:sz w:val="24"/>
        </w:rPr>
        <w:tab/>
        <w:t>Tecnologia da Informação</w:t>
      </w:r>
    </w:p>
    <w:p w14:paraId="1D6DE643" w14:textId="77777777" w:rsidR="003D1622" w:rsidRDefault="003D1622" w:rsidP="003D1622">
      <w:pPr>
        <w:spacing w:line="360" w:lineRule="auto"/>
        <w:jc w:val="both"/>
        <w:rPr>
          <w:rFonts w:ascii="Arial" w:hAnsi="Arial" w:cs="Arial"/>
          <w:sz w:val="24"/>
        </w:rPr>
      </w:pPr>
      <w:r w:rsidRPr="00F33C21">
        <w:rPr>
          <w:rFonts w:ascii="Arial" w:hAnsi="Arial" w:cs="Arial"/>
          <w:sz w:val="24"/>
        </w:rPr>
        <w:t>TKU</w:t>
      </w:r>
      <w:r>
        <w:rPr>
          <w:rFonts w:ascii="Arial" w:hAnsi="Arial" w:cs="Arial"/>
          <w:sz w:val="24"/>
        </w:rPr>
        <w:t>:</w:t>
      </w:r>
      <w:r>
        <w:rPr>
          <w:rFonts w:ascii="Arial" w:hAnsi="Arial" w:cs="Arial"/>
          <w:sz w:val="24"/>
        </w:rPr>
        <w:tab/>
        <w:t>Toneladas por Quilômetros Útil</w:t>
      </w:r>
    </w:p>
    <w:p w14:paraId="1C276CC9" w14:textId="77777777" w:rsidR="003D1622" w:rsidRPr="00F33C21" w:rsidRDefault="003D1622" w:rsidP="003D1622">
      <w:pPr>
        <w:spacing w:line="360" w:lineRule="auto"/>
        <w:jc w:val="both"/>
        <w:rPr>
          <w:rFonts w:ascii="Arial" w:hAnsi="Arial" w:cs="Arial"/>
          <w:sz w:val="24"/>
        </w:rPr>
      </w:pPr>
      <w:r w:rsidRPr="00F33C21">
        <w:rPr>
          <w:rFonts w:ascii="Arial" w:hAnsi="Arial" w:cs="Arial"/>
          <w:sz w:val="24"/>
        </w:rPr>
        <w:t>U</w:t>
      </w:r>
      <w:r>
        <w:rPr>
          <w:rFonts w:ascii="Arial" w:hAnsi="Arial" w:cs="Arial"/>
          <w:sz w:val="24"/>
        </w:rPr>
        <w:t>M</w:t>
      </w:r>
      <w:r w:rsidRPr="00F33C21">
        <w:rPr>
          <w:rFonts w:ascii="Arial" w:hAnsi="Arial" w:cs="Arial"/>
          <w:sz w:val="24"/>
        </w:rPr>
        <w:t>L</w:t>
      </w:r>
      <w:r>
        <w:rPr>
          <w:rFonts w:ascii="Arial" w:hAnsi="Arial" w:cs="Arial"/>
          <w:sz w:val="24"/>
        </w:rPr>
        <w:t>:</w:t>
      </w:r>
      <w:r>
        <w:rPr>
          <w:rFonts w:ascii="Arial" w:hAnsi="Arial" w:cs="Arial"/>
          <w:sz w:val="24"/>
        </w:rPr>
        <w:tab/>
      </w:r>
      <w:r>
        <w:rPr>
          <w:rFonts w:ascii="Arial" w:hAnsi="Arial" w:cs="Arial"/>
          <w:color w:val="222222"/>
          <w:shd w:val="clear" w:color="auto" w:fill="FFFFFF"/>
        </w:rPr>
        <w:t> </w:t>
      </w:r>
      <w:r w:rsidRPr="00EA4E6B">
        <w:rPr>
          <w:rFonts w:ascii="Arial" w:hAnsi="Arial" w:cs="Arial"/>
          <w:sz w:val="24"/>
        </w:rPr>
        <w:t>Linguagem de Modelagem Unificada</w:t>
      </w:r>
    </w:p>
    <w:p w14:paraId="2F8529B2" w14:textId="77777777" w:rsidR="003D1622" w:rsidRPr="00F33C21" w:rsidRDefault="003D1622" w:rsidP="003D1622">
      <w:pPr>
        <w:spacing w:line="360" w:lineRule="auto"/>
        <w:jc w:val="both"/>
        <w:rPr>
          <w:rFonts w:ascii="Arial" w:hAnsi="Arial" w:cs="Arial"/>
          <w:sz w:val="24"/>
        </w:rPr>
      </w:pPr>
      <w:r w:rsidRPr="00F33C21">
        <w:rPr>
          <w:rFonts w:ascii="Arial" w:hAnsi="Arial" w:cs="Arial"/>
          <w:sz w:val="24"/>
        </w:rPr>
        <w:t>WEB</w:t>
      </w:r>
      <w:r>
        <w:rPr>
          <w:rFonts w:ascii="Arial" w:hAnsi="Arial" w:cs="Arial"/>
          <w:sz w:val="24"/>
        </w:rPr>
        <w:t>:</w:t>
      </w:r>
      <w:r>
        <w:rPr>
          <w:rFonts w:ascii="Arial" w:hAnsi="Arial" w:cs="Arial"/>
          <w:sz w:val="24"/>
        </w:rPr>
        <w:tab/>
      </w:r>
      <w:r w:rsidRPr="00B86D66">
        <w:rPr>
          <w:rFonts w:ascii="Arial" w:hAnsi="Arial" w:cs="Arial"/>
          <w:i/>
          <w:sz w:val="24"/>
        </w:rPr>
        <w:t>World Wide Web</w:t>
      </w:r>
    </w:p>
    <w:p w14:paraId="5C8CE8B5" w14:textId="523BA053" w:rsidR="003D1622" w:rsidRPr="003D1622" w:rsidRDefault="003D1622" w:rsidP="003D1622">
      <w:pPr>
        <w:spacing w:line="360" w:lineRule="auto"/>
        <w:jc w:val="both"/>
        <w:rPr>
          <w:ins w:id="4" w:author="Giovana Franklin Pereira Castro" w:date="2018-11-16T19:37:00Z"/>
        </w:rPr>
      </w:pPr>
      <w:r>
        <w:br w:type="page"/>
      </w:r>
    </w:p>
    <w:sdt>
      <w:sdtPr>
        <w:rPr>
          <w:rFonts w:asciiTheme="minorHAnsi" w:eastAsiaTheme="minorHAnsi" w:hAnsiTheme="minorHAnsi" w:cstheme="minorBidi"/>
          <w:color w:val="auto"/>
          <w:sz w:val="22"/>
          <w:szCs w:val="22"/>
          <w:lang w:eastAsia="en-US"/>
        </w:rPr>
        <w:id w:val="842435573"/>
        <w:docPartObj>
          <w:docPartGallery w:val="Table of Contents"/>
          <w:docPartUnique/>
        </w:docPartObj>
      </w:sdtPr>
      <w:sdtEndPr>
        <w:rPr>
          <w:b/>
          <w:bCs/>
        </w:rPr>
      </w:sdtEndPr>
      <w:sdtContent>
        <w:p w14:paraId="45A04A5A" w14:textId="77777777" w:rsidR="00E34E11" w:rsidRPr="00752D90" w:rsidRDefault="00E34E11" w:rsidP="00752D90">
          <w:pPr>
            <w:pStyle w:val="CabealhodoSumrio"/>
            <w:jc w:val="center"/>
            <w:rPr>
              <w:rFonts w:ascii="Arial" w:hAnsi="Arial" w:cs="Arial"/>
              <w:b/>
              <w:color w:val="auto"/>
            </w:rPr>
          </w:pPr>
          <w:r w:rsidRPr="00752D90">
            <w:rPr>
              <w:rFonts w:ascii="Arial" w:hAnsi="Arial" w:cs="Arial"/>
              <w:b/>
              <w:color w:val="auto"/>
            </w:rPr>
            <w:t>Sumário</w:t>
          </w:r>
        </w:p>
        <w:p w14:paraId="52D44016" w14:textId="7DD757A2" w:rsidR="007A0192" w:rsidRDefault="005507EE">
          <w:pPr>
            <w:pStyle w:val="Sumrio1"/>
            <w:tabs>
              <w:tab w:val="right" w:leader="dot" w:pos="9061"/>
            </w:tabs>
            <w:rPr>
              <w:rFonts w:eastAsiaTheme="minorEastAsia"/>
              <w:noProof/>
              <w:lang w:eastAsia="pt-BR"/>
            </w:rPr>
          </w:pPr>
          <w:r>
            <w:fldChar w:fldCharType="begin"/>
          </w:r>
          <w:r>
            <w:instrText xml:space="preserve"> TOC \o "1-5" \h \z \u </w:instrText>
          </w:r>
          <w:r>
            <w:fldChar w:fldCharType="separate"/>
          </w:r>
          <w:hyperlink w:anchor="_Toc25143968" w:history="1">
            <w:r w:rsidR="007A0192" w:rsidRPr="007D1B07">
              <w:rPr>
                <w:rStyle w:val="Hyperlink"/>
                <w:rFonts w:ascii="Arial" w:hAnsi="Arial" w:cs="Arial"/>
                <w:b/>
                <w:noProof/>
              </w:rPr>
              <w:t>1.      INTRODUÇÃO</w:t>
            </w:r>
            <w:r w:rsidR="007A0192">
              <w:rPr>
                <w:noProof/>
                <w:webHidden/>
              </w:rPr>
              <w:tab/>
            </w:r>
            <w:r w:rsidR="007A0192">
              <w:rPr>
                <w:noProof/>
                <w:webHidden/>
              </w:rPr>
              <w:fldChar w:fldCharType="begin"/>
            </w:r>
            <w:r w:rsidR="007A0192">
              <w:rPr>
                <w:noProof/>
                <w:webHidden/>
              </w:rPr>
              <w:instrText xml:space="preserve"> PAGEREF _Toc25143968 \h </w:instrText>
            </w:r>
            <w:r w:rsidR="007A0192">
              <w:rPr>
                <w:noProof/>
                <w:webHidden/>
              </w:rPr>
            </w:r>
            <w:r w:rsidR="007A0192">
              <w:rPr>
                <w:noProof/>
                <w:webHidden/>
              </w:rPr>
              <w:fldChar w:fldCharType="separate"/>
            </w:r>
            <w:r w:rsidR="00967E99">
              <w:rPr>
                <w:noProof/>
                <w:webHidden/>
              </w:rPr>
              <w:t>12</w:t>
            </w:r>
            <w:r w:rsidR="007A0192">
              <w:rPr>
                <w:noProof/>
                <w:webHidden/>
              </w:rPr>
              <w:fldChar w:fldCharType="end"/>
            </w:r>
          </w:hyperlink>
        </w:p>
        <w:p w14:paraId="33AB7A83" w14:textId="31ABADD5" w:rsidR="007A0192" w:rsidRDefault="007A0192">
          <w:pPr>
            <w:pStyle w:val="Sumrio1"/>
            <w:tabs>
              <w:tab w:val="left" w:pos="440"/>
              <w:tab w:val="right" w:leader="dot" w:pos="9061"/>
            </w:tabs>
            <w:rPr>
              <w:rFonts w:eastAsiaTheme="minorEastAsia"/>
              <w:noProof/>
              <w:lang w:eastAsia="pt-BR"/>
            </w:rPr>
          </w:pPr>
          <w:hyperlink w:anchor="_Toc25143969" w:history="1">
            <w:r w:rsidRPr="007D1B07">
              <w:rPr>
                <w:rStyle w:val="Hyperlink"/>
                <w:rFonts w:ascii="Arial" w:hAnsi="Arial" w:cs="Arial"/>
                <w:b/>
                <w:bCs/>
                <w:noProof/>
              </w:rPr>
              <w:t>2.</w:t>
            </w:r>
            <w:r>
              <w:rPr>
                <w:rFonts w:eastAsiaTheme="minorEastAsia"/>
                <w:noProof/>
                <w:lang w:eastAsia="pt-BR"/>
              </w:rPr>
              <w:tab/>
            </w:r>
            <w:r w:rsidRPr="007D1B07">
              <w:rPr>
                <w:rStyle w:val="Hyperlink"/>
                <w:rFonts w:ascii="Arial" w:hAnsi="Arial" w:cs="Arial"/>
                <w:b/>
                <w:bCs/>
                <w:noProof/>
              </w:rPr>
              <w:t>REVISÃO BIBLIOGRÁFICA</w:t>
            </w:r>
            <w:r>
              <w:rPr>
                <w:noProof/>
                <w:webHidden/>
              </w:rPr>
              <w:tab/>
            </w:r>
            <w:r>
              <w:rPr>
                <w:noProof/>
                <w:webHidden/>
              </w:rPr>
              <w:fldChar w:fldCharType="begin"/>
            </w:r>
            <w:r>
              <w:rPr>
                <w:noProof/>
                <w:webHidden/>
              </w:rPr>
              <w:instrText xml:space="preserve"> PAGEREF _Toc25143969 \h </w:instrText>
            </w:r>
            <w:r>
              <w:rPr>
                <w:noProof/>
                <w:webHidden/>
              </w:rPr>
            </w:r>
            <w:r>
              <w:rPr>
                <w:noProof/>
                <w:webHidden/>
              </w:rPr>
              <w:fldChar w:fldCharType="separate"/>
            </w:r>
            <w:r w:rsidR="00967E99">
              <w:rPr>
                <w:noProof/>
                <w:webHidden/>
              </w:rPr>
              <w:t>15</w:t>
            </w:r>
            <w:r>
              <w:rPr>
                <w:noProof/>
                <w:webHidden/>
              </w:rPr>
              <w:fldChar w:fldCharType="end"/>
            </w:r>
          </w:hyperlink>
        </w:p>
        <w:p w14:paraId="5487CA5B" w14:textId="6FBECBA9" w:rsidR="007A0192" w:rsidRDefault="007A0192">
          <w:pPr>
            <w:pStyle w:val="Sumrio2"/>
            <w:tabs>
              <w:tab w:val="right" w:leader="dot" w:pos="9061"/>
            </w:tabs>
            <w:rPr>
              <w:rFonts w:eastAsiaTheme="minorEastAsia"/>
              <w:noProof/>
              <w:lang w:eastAsia="pt-BR"/>
            </w:rPr>
          </w:pPr>
          <w:hyperlink w:anchor="_Toc25143970" w:history="1">
            <w:r w:rsidRPr="007D1B07">
              <w:rPr>
                <w:rStyle w:val="Hyperlink"/>
                <w:rFonts w:ascii="Arial" w:hAnsi="Arial" w:cs="Arial"/>
                <w:b/>
                <w:noProof/>
              </w:rPr>
              <w:t>2.1 Logística</w:t>
            </w:r>
            <w:r>
              <w:rPr>
                <w:noProof/>
                <w:webHidden/>
              </w:rPr>
              <w:tab/>
            </w:r>
            <w:r>
              <w:rPr>
                <w:noProof/>
                <w:webHidden/>
              </w:rPr>
              <w:fldChar w:fldCharType="begin"/>
            </w:r>
            <w:r>
              <w:rPr>
                <w:noProof/>
                <w:webHidden/>
              </w:rPr>
              <w:instrText xml:space="preserve"> PAGEREF _Toc25143970 \h </w:instrText>
            </w:r>
            <w:r>
              <w:rPr>
                <w:noProof/>
                <w:webHidden/>
              </w:rPr>
            </w:r>
            <w:r>
              <w:rPr>
                <w:noProof/>
                <w:webHidden/>
              </w:rPr>
              <w:fldChar w:fldCharType="separate"/>
            </w:r>
            <w:r w:rsidR="00967E99">
              <w:rPr>
                <w:noProof/>
                <w:webHidden/>
              </w:rPr>
              <w:t>15</w:t>
            </w:r>
            <w:r>
              <w:rPr>
                <w:noProof/>
                <w:webHidden/>
              </w:rPr>
              <w:fldChar w:fldCharType="end"/>
            </w:r>
          </w:hyperlink>
        </w:p>
        <w:p w14:paraId="786AEBEF" w14:textId="35FA2A29" w:rsidR="007A0192" w:rsidRDefault="007A0192">
          <w:pPr>
            <w:pStyle w:val="Sumrio3"/>
            <w:tabs>
              <w:tab w:val="right" w:leader="dot" w:pos="9061"/>
            </w:tabs>
            <w:rPr>
              <w:rFonts w:eastAsiaTheme="minorEastAsia"/>
              <w:noProof/>
              <w:lang w:eastAsia="pt-BR"/>
            </w:rPr>
          </w:pPr>
          <w:hyperlink w:anchor="_Toc25143971" w:history="1">
            <w:r w:rsidRPr="007D1B07">
              <w:rPr>
                <w:rStyle w:val="Hyperlink"/>
                <w:rFonts w:ascii="Arial" w:hAnsi="Arial" w:cs="Arial"/>
                <w:b/>
                <w:noProof/>
              </w:rPr>
              <w:t>2.1.1 Tipos de Logística</w:t>
            </w:r>
            <w:r>
              <w:rPr>
                <w:noProof/>
                <w:webHidden/>
              </w:rPr>
              <w:tab/>
            </w:r>
            <w:r>
              <w:rPr>
                <w:noProof/>
                <w:webHidden/>
              </w:rPr>
              <w:fldChar w:fldCharType="begin"/>
            </w:r>
            <w:r>
              <w:rPr>
                <w:noProof/>
                <w:webHidden/>
              </w:rPr>
              <w:instrText xml:space="preserve"> PAGEREF _Toc25143971 \h </w:instrText>
            </w:r>
            <w:r>
              <w:rPr>
                <w:noProof/>
                <w:webHidden/>
              </w:rPr>
            </w:r>
            <w:r>
              <w:rPr>
                <w:noProof/>
                <w:webHidden/>
              </w:rPr>
              <w:fldChar w:fldCharType="separate"/>
            </w:r>
            <w:r w:rsidR="00967E99">
              <w:rPr>
                <w:noProof/>
                <w:webHidden/>
              </w:rPr>
              <w:t>15</w:t>
            </w:r>
            <w:r>
              <w:rPr>
                <w:noProof/>
                <w:webHidden/>
              </w:rPr>
              <w:fldChar w:fldCharType="end"/>
            </w:r>
          </w:hyperlink>
        </w:p>
        <w:p w14:paraId="38EA18B9" w14:textId="29B1EF2C" w:rsidR="007A0192" w:rsidRDefault="007A0192">
          <w:pPr>
            <w:pStyle w:val="Sumrio4"/>
            <w:tabs>
              <w:tab w:val="right" w:leader="dot" w:pos="9061"/>
            </w:tabs>
            <w:rPr>
              <w:rFonts w:eastAsiaTheme="minorEastAsia"/>
              <w:noProof/>
              <w:lang w:eastAsia="pt-BR"/>
            </w:rPr>
          </w:pPr>
          <w:hyperlink w:anchor="_Toc25143972" w:history="1">
            <w:r w:rsidRPr="007D1B07">
              <w:rPr>
                <w:rStyle w:val="Hyperlink"/>
                <w:rFonts w:ascii="Arial" w:hAnsi="Arial" w:cs="Arial"/>
                <w:b/>
                <w:noProof/>
              </w:rPr>
              <w:t>2.1.1.1 Logística de Transportes</w:t>
            </w:r>
            <w:r>
              <w:rPr>
                <w:noProof/>
                <w:webHidden/>
              </w:rPr>
              <w:tab/>
            </w:r>
            <w:r>
              <w:rPr>
                <w:noProof/>
                <w:webHidden/>
              </w:rPr>
              <w:fldChar w:fldCharType="begin"/>
            </w:r>
            <w:r>
              <w:rPr>
                <w:noProof/>
                <w:webHidden/>
              </w:rPr>
              <w:instrText xml:space="preserve"> PAGEREF _Toc25143972 \h </w:instrText>
            </w:r>
            <w:r>
              <w:rPr>
                <w:noProof/>
                <w:webHidden/>
              </w:rPr>
            </w:r>
            <w:r>
              <w:rPr>
                <w:noProof/>
                <w:webHidden/>
              </w:rPr>
              <w:fldChar w:fldCharType="separate"/>
            </w:r>
            <w:r w:rsidR="00967E99">
              <w:rPr>
                <w:noProof/>
                <w:webHidden/>
              </w:rPr>
              <w:t>15</w:t>
            </w:r>
            <w:r>
              <w:rPr>
                <w:noProof/>
                <w:webHidden/>
              </w:rPr>
              <w:fldChar w:fldCharType="end"/>
            </w:r>
          </w:hyperlink>
        </w:p>
        <w:p w14:paraId="07C35670" w14:textId="3AFFB44E" w:rsidR="007A0192" w:rsidRDefault="007A0192">
          <w:pPr>
            <w:pStyle w:val="Sumrio5"/>
            <w:tabs>
              <w:tab w:val="right" w:leader="dot" w:pos="9061"/>
            </w:tabs>
            <w:rPr>
              <w:rFonts w:eastAsiaTheme="minorEastAsia"/>
              <w:noProof/>
              <w:lang w:eastAsia="pt-BR"/>
            </w:rPr>
          </w:pPr>
          <w:hyperlink w:anchor="_Toc25143973" w:history="1">
            <w:r w:rsidRPr="007D1B07">
              <w:rPr>
                <w:rStyle w:val="Hyperlink"/>
                <w:rFonts w:ascii="Arial" w:hAnsi="Arial" w:cs="Arial"/>
                <w:b/>
                <w:noProof/>
              </w:rPr>
              <w:t>2.1.1.1.1 Modais de Transportes</w:t>
            </w:r>
            <w:r>
              <w:rPr>
                <w:noProof/>
                <w:webHidden/>
              </w:rPr>
              <w:tab/>
            </w:r>
            <w:r>
              <w:rPr>
                <w:noProof/>
                <w:webHidden/>
              </w:rPr>
              <w:fldChar w:fldCharType="begin"/>
            </w:r>
            <w:r>
              <w:rPr>
                <w:noProof/>
                <w:webHidden/>
              </w:rPr>
              <w:instrText xml:space="preserve"> PAGEREF _Toc25143973 \h </w:instrText>
            </w:r>
            <w:r>
              <w:rPr>
                <w:noProof/>
                <w:webHidden/>
              </w:rPr>
            </w:r>
            <w:r>
              <w:rPr>
                <w:noProof/>
                <w:webHidden/>
              </w:rPr>
              <w:fldChar w:fldCharType="separate"/>
            </w:r>
            <w:r w:rsidR="00967E99">
              <w:rPr>
                <w:noProof/>
                <w:webHidden/>
              </w:rPr>
              <w:t>16</w:t>
            </w:r>
            <w:r>
              <w:rPr>
                <w:noProof/>
                <w:webHidden/>
              </w:rPr>
              <w:fldChar w:fldCharType="end"/>
            </w:r>
          </w:hyperlink>
        </w:p>
        <w:p w14:paraId="6BD7C95F" w14:textId="7D39307E" w:rsidR="007A0192" w:rsidRDefault="007A0192">
          <w:pPr>
            <w:pStyle w:val="Sumrio2"/>
            <w:tabs>
              <w:tab w:val="right" w:leader="dot" w:pos="9061"/>
            </w:tabs>
            <w:rPr>
              <w:rFonts w:eastAsiaTheme="minorEastAsia"/>
              <w:noProof/>
              <w:lang w:eastAsia="pt-BR"/>
            </w:rPr>
          </w:pPr>
          <w:hyperlink w:anchor="_Toc25143974" w:history="1">
            <w:r w:rsidRPr="007D1B07">
              <w:rPr>
                <w:rStyle w:val="Hyperlink"/>
                <w:rFonts w:ascii="Arial" w:hAnsi="Arial" w:cs="Arial"/>
                <w:b/>
                <w:noProof/>
              </w:rPr>
              <w:t>2.2 Roteirização</w:t>
            </w:r>
            <w:r>
              <w:rPr>
                <w:noProof/>
                <w:webHidden/>
              </w:rPr>
              <w:tab/>
            </w:r>
            <w:r>
              <w:rPr>
                <w:noProof/>
                <w:webHidden/>
              </w:rPr>
              <w:fldChar w:fldCharType="begin"/>
            </w:r>
            <w:r>
              <w:rPr>
                <w:noProof/>
                <w:webHidden/>
              </w:rPr>
              <w:instrText xml:space="preserve"> PAGEREF _Toc25143974 \h </w:instrText>
            </w:r>
            <w:r>
              <w:rPr>
                <w:noProof/>
                <w:webHidden/>
              </w:rPr>
            </w:r>
            <w:r>
              <w:rPr>
                <w:noProof/>
                <w:webHidden/>
              </w:rPr>
              <w:fldChar w:fldCharType="separate"/>
            </w:r>
            <w:r w:rsidR="00967E99">
              <w:rPr>
                <w:noProof/>
                <w:webHidden/>
              </w:rPr>
              <w:t>19</w:t>
            </w:r>
            <w:r>
              <w:rPr>
                <w:noProof/>
                <w:webHidden/>
              </w:rPr>
              <w:fldChar w:fldCharType="end"/>
            </w:r>
          </w:hyperlink>
        </w:p>
        <w:p w14:paraId="505534AD" w14:textId="09BD8A01" w:rsidR="007A0192" w:rsidRDefault="007A0192">
          <w:pPr>
            <w:pStyle w:val="Sumrio2"/>
            <w:tabs>
              <w:tab w:val="right" w:leader="dot" w:pos="9061"/>
            </w:tabs>
            <w:rPr>
              <w:rFonts w:eastAsiaTheme="minorEastAsia"/>
              <w:noProof/>
              <w:lang w:eastAsia="pt-BR"/>
            </w:rPr>
          </w:pPr>
          <w:hyperlink w:anchor="_Toc25143975" w:history="1">
            <w:r w:rsidRPr="007D1B07">
              <w:rPr>
                <w:rStyle w:val="Hyperlink"/>
                <w:rFonts w:ascii="Arial" w:hAnsi="Arial" w:cs="Arial"/>
                <w:b/>
                <w:noProof/>
              </w:rPr>
              <w:t>2.3 Distribuição</w:t>
            </w:r>
            <w:r>
              <w:rPr>
                <w:noProof/>
                <w:webHidden/>
              </w:rPr>
              <w:tab/>
            </w:r>
            <w:r>
              <w:rPr>
                <w:noProof/>
                <w:webHidden/>
              </w:rPr>
              <w:fldChar w:fldCharType="begin"/>
            </w:r>
            <w:r>
              <w:rPr>
                <w:noProof/>
                <w:webHidden/>
              </w:rPr>
              <w:instrText xml:space="preserve"> PAGEREF _Toc25143975 \h </w:instrText>
            </w:r>
            <w:r>
              <w:rPr>
                <w:noProof/>
                <w:webHidden/>
              </w:rPr>
            </w:r>
            <w:r>
              <w:rPr>
                <w:noProof/>
                <w:webHidden/>
              </w:rPr>
              <w:fldChar w:fldCharType="separate"/>
            </w:r>
            <w:r w:rsidR="00967E99">
              <w:rPr>
                <w:noProof/>
                <w:webHidden/>
              </w:rPr>
              <w:t>19</w:t>
            </w:r>
            <w:r>
              <w:rPr>
                <w:noProof/>
                <w:webHidden/>
              </w:rPr>
              <w:fldChar w:fldCharType="end"/>
            </w:r>
          </w:hyperlink>
        </w:p>
        <w:p w14:paraId="6FD2B1BA" w14:textId="62930F56" w:rsidR="007A0192" w:rsidRDefault="007A0192">
          <w:pPr>
            <w:pStyle w:val="Sumrio2"/>
            <w:tabs>
              <w:tab w:val="right" w:leader="dot" w:pos="9061"/>
            </w:tabs>
            <w:rPr>
              <w:rFonts w:eastAsiaTheme="minorEastAsia"/>
              <w:noProof/>
              <w:lang w:eastAsia="pt-BR"/>
            </w:rPr>
          </w:pPr>
          <w:hyperlink w:anchor="_Toc25143976" w:history="1">
            <w:r w:rsidRPr="007D1B07">
              <w:rPr>
                <w:rStyle w:val="Hyperlink"/>
                <w:rFonts w:ascii="Arial" w:hAnsi="Arial" w:cs="Arial"/>
                <w:b/>
                <w:noProof/>
              </w:rPr>
              <w:t>2.4 Algoritmo Genético</w:t>
            </w:r>
            <w:r>
              <w:rPr>
                <w:noProof/>
                <w:webHidden/>
              </w:rPr>
              <w:tab/>
            </w:r>
            <w:r>
              <w:rPr>
                <w:noProof/>
                <w:webHidden/>
              </w:rPr>
              <w:fldChar w:fldCharType="begin"/>
            </w:r>
            <w:r>
              <w:rPr>
                <w:noProof/>
                <w:webHidden/>
              </w:rPr>
              <w:instrText xml:space="preserve"> PAGEREF _Toc25143976 \h </w:instrText>
            </w:r>
            <w:r>
              <w:rPr>
                <w:noProof/>
                <w:webHidden/>
              </w:rPr>
            </w:r>
            <w:r>
              <w:rPr>
                <w:noProof/>
                <w:webHidden/>
              </w:rPr>
              <w:fldChar w:fldCharType="separate"/>
            </w:r>
            <w:r w:rsidR="00967E99">
              <w:rPr>
                <w:noProof/>
                <w:webHidden/>
              </w:rPr>
              <w:t>20</w:t>
            </w:r>
            <w:r>
              <w:rPr>
                <w:noProof/>
                <w:webHidden/>
              </w:rPr>
              <w:fldChar w:fldCharType="end"/>
            </w:r>
          </w:hyperlink>
        </w:p>
        <w:p w14:paraId="00F92775" w14:textId="6ED8FD99" w:rsidR="007A0192" w:rsidRDefault="007A0192">
          <w:pPr>
            <w:pStyle w:val="Sumrio3"/>
            <w:tabs>
              <w:tab w:val="right" w:leader="dot" w:pos="9061"/>
            </w:tabs>
            <w:rPr>
              <w:rFonts w:eastAsiaTheme="minorEastAsia"/>
              <w:noProof/>
              <w:lang w:eastAsia="pt-BR"/>
            </w:rPr>
          </w:pPr>
          <w:hyperlink w:anchor="_Toc25143977" w:history="1">
            <w:r w:rsidRPr="007D1B07">
              <w:rPr>
                <w:rStyle w:val="Hyperlink"/>
                <w:rFonts w:ascii="Arial" w:hAnsi="Arial" w:cs="Arial"/>
                <w:b/>
                <w:noProof/>
              </w:rPr>
              <w:t>2.4.1 Problema da Mochila</w:t>
            </w:r>
            <w:r>
              <w:rPr>
                <w:noProof/>
                <w:webHidden/>
              </w:rPr>
              <w:tab/>
            </w:r>
            <w:r>
              <w:rPr>
                <w:noProof/>
                <w:webHidden/>
              </w:rPr>
              <w:fldChar w:fldCharType="begin"/>
            </w:r>
            <w:r>
              <w:rPr>
                <w:noProof/>
                <w:webHidden/>
              </w:rPr>
              <w:instrText xml:space="preserve"> PAGEREF _Toc25143977 \h </w:instrText>
            </w:r>
            <w:r>
              <w:rPr>
                <w:noProof/>
                <w:webHidden/>
              </w:rPr>
            </w:r>
            <w:r>
              <w:rPr>
                <w:noProof/>
                <w:webHidden/>
              </w:rPr>
              <w:fldChar w:fldCharType="separate"/>
            </w:r>
            <w:r w:rsidR="00967E99">
              <w:rPr>
                <w:noProof/>
                <w:webHidden/>
              </w:rPr>
              <w:t>20</w:t>
            </w:r>
            <w:r>
              <w:rPr>
                <w:noProof/>
                <w:webHidden/>
              </w:rPr>
              <w:fldChar w:fldCharType="end"/>
            </w:r>
          </w:hyperlink>
        </w:p>
        <w:p w14:paraId="716B62C8" w14:textId="4A291338" w:rsidR="007A0192" w:rsidRDefault="007A0192">
          <w:pPr>
            <w:pStyle w:val="Sumrio2"/>
            <w:tabs>
              <w:tab w:val="right" w:leader="dot" w:pos="9061"/>
            </w:tabs>
            <w:rPr>
              <w:rFonts w:eastAsiaTheme="minorEastAsia"/>
              <w:noProof/>
              <w:lang w:eastAsia="pt-BR"/>
            </w:rPr>
          </w:pPr>
          <w:hyperlink w:anchor="_Toc25143978" w:history="1">
            <w:r w:rsidRPr="007D1B07">
              <w:rPr>
                <w:rStyle w:val="Hyperlink"/>
                <w:rFonts w:ascii="Arial" w:hAnsi="Arial" w:cs="Arial"/>
                <w:b/>
                <w:noProof/>
              </w:rPr>
              <w:t>2.5  Custos logísticos no transporte rodoviário</w:t>
            </w:r>
            <w:r>
              <w:rPr>
                <w:noProof/>
                <w:webHidden/>
              </w:rPr>
              <w:tab/>
            </w:r>
            <w:r>
              <w:rPr>
                <w:noProof/>
                <w:webHidden/>
              </w:rPr>
              <w:fldChar w:fldCharType="begin"/>
            </w:r>
            <w:r>
              <w:rPr>
                <w:noProof/>
                <w:webHidden/>
              </w:rPr>
              <w:instrText xml:space="preserve"> PAGEREF _Toc25143978 \h </w:instrText>
            </w:r>
            <w:r>
              <w:rPr>
                <w:noProof/>
                <w:webHidden/>
              </w:rPr>
            </w:r>
            <w:r>
              <w:rPr>
                <w:noProof/>
                <w:webHidden/>
              </w:rPr>
              <w:fldChar w:fldCharType="separate"/>
            </w:r>
            <w:r w:rsidR="00967E99">
              <w:rPr>
                <w:noProof/>
                <w:webHidden/>
              </w:rPr>
              <w:t>20</w:t>
            </w:r>
            <w:r>
              <w:rPr>
                <w:noProof/>
                <w:webHidden/>
              </w:rPr>
              <w:fldChar w:fldCharType="end"/>
            </w:r>
          </w:hyperlink>
        </w:p>
        <w:p w14:paraId="3FB98419" w14:textId="51D37E6E" w:rsidR="007A0192" w:rsidRDefault="007A0192">
          <w:pPr>
            <w:pStyle w:val="Sumrio2"/>
            <w:tabs>
              <w:tab w:val="right" w:leader="dot" w:pos="9061"/>
            </w:tabs>
            <w:rPr>
              <w:rFonts w:eastAsiaTheme="minorEastAsia"/>
              <w:noProof/>
              <w:lang w:eastAsia="pt-BR"/>
            </w:rPr>
          </w:pPr>
          <w:hyperlink w:anchor="_Toc25143979" w:history="1">
            <w:r w:rsidRPr="007D1B07">
              <w:rPr>
                <w:rStyle w:val="Hyperlink"/>
                <w:rFonts w:ascii="Arial" w:hAnsi="Arial" w:cs="Arial"/>
                <w:b/>
                <w:noProof/>
              </w:rPr>
              <w:t>2.6  Gerenciamento de Transportes</w:t>
            </w:r>
            <w:r>
              <w:rPr>
                <w:noProof/>
                <w:webHidden/>
              </w:rPr>
              <w:tab/>
            </w:r>
            <w:r>
              <w:rPr>
                <w:noProof/>
                <w:webHidden/>
              </w:rPr>
              <w:fldChar w:fldCharType="begin"/>
            </w:r>
            <w:r>
              <w:rPr>
                <w:noProof/>
                <w:webHidden/>
              </w:rPr>
              <w:instrText xml:space="preserve"> PAGEREF _Toc25143979 \h </w:instrText>
            </w:r>
            <w:r>
              <w:rPr>
                <w:noProof/>
                <w:webHidden/>
              </w:rPr>
            </w:r>
            <w:r>
              <w:rPr>
                <w:noProof/>
                <w:webHidden/>
              </w:rPr>
              <w:fldChar w:fldCharType="separate"/>
            </w:r>
            <w:r w:rsidR="00967E99">
              <w:rPr>
                <w:noProof/>
                <w:webHidden/>
              </w:rPr>
              <w:t>21</w:t>
            </w:r>
            <w:r>
              <w:rPr>
                <w:noProof/>
                <w:webHidden/>
              </w:rPr>
              <w:fldChar w:fldCharType="end"/>
            </w:r>
          </w:hyperlink>
        </w:p>
        <w:p w14:paraId="4B0D989C" w14:textId="33A2435D" w:rsidR="007A0192" w:rsidRDefault="007A0192">
          <w:pPr>
            <w:pStyle w:val="Sumrio2"/>
            <w:tabs>
              <w:tab w:val="right" w:leader="dot" w:pos="9061"/>
            </w:tabs>
            <w:rPr>
              <w:rFonts w:eastAsiaTheme="minorEastAsia"/>
              <w:noProof/>
              <w:lang w:eastAsia="pt-BR"/>
            </w:rPr>
          </w:pPr>
          <w:hyperlink w:anchor="_Toc25143980" w:history="1">
            <w:r w:rsidRPr="007D1B07">
              <w:rPr>
                <w:rStyle w:val="Hyperlink"/>
                <w:rFonts w:ascii="Arial" w:hAnsi="Arial" w:cs="Arial"/>
                <w:b/>
                <w:noProof/>
              </w:rPr>
              <w:t>2.7  Tecnologia da Informação aplicada na Logística de Transportes</w:t>
            </w:r>
            <w:r>
              <w:rPr>
                <w:noProof/>
                <w:webHidden/>
              </w:rPr>
              <w:tab/>
            </w:r>
            <w:r>
              <w:rPr>
                <w:noProof/>
                <w:webHidden/>
              </w:rPr>
              <w:fldChar w:fldCharType="begin"/>
            </w:r>
            <w:r>
              <w:rPr>
                <w:noProof/>
                <w:webHidden/>
              </w:rPr>
              <w:instrText xml:space="preserve"> PAGEREF _Toc25143980 \h </w:instrText>
            </w:r>
            <w:r>
              <w:rPr>
                <w:noProof/>
                <w:webHidden/>
              </w:rPr>
            </w:r>
            <w:r>
              <w:rPr>
                <w:noProof/>
                <w:webHidden/>
              </w:rPr>
              <w:fldChar w:fldCharType="separate"/>
            </w:r>
            <w:r w:rsidR="00967E99">
              <w:rPr>
                <w:noProof/>
                <w:webHidden/>
              </w:rPr>
              <w:t>22</w:t>
            </w:r>
            <w:r>
              <w:rPr>
                <w:noProof/>
                <w:webHidden/>
              </w:rPr>
              <w:fldChar w:fldCharType="end"/>
            </w:r>
          </w:hyperlink>
        </w:p>
        <w:p w14:paraId="63A4773B" w14:textId="3D8E2E96" w:rsidR="007A0192" w:rsidRDefault="007A0192">
          <w:pPr>
            <w:pStyle w:val="Sumrio2"/>
            <w:tabs>
              <w:tab w:val="right" w:leader="dot" w:pos="9061"/>
            </w:tabs>
            <w:rPr>
              <w:rFonts w:eastAsiaTheme="minorEastAsia"/>
              <w:noProof/>
              <w:lang w:eastAsia="pt-BR"/>
            </w:rPr>
          </w:pPr>
          <w:hyperlink w:anchor="_Toc25143981" w:history="1">
            <w:r w:rsidRPr="007D1B07">
              <w:rPr>
                <w:rStyle w:val="Hyperlink"/>
                <w:rFonts w:ascii="Arial" w:hAnsi="Arial" w:cs="Arial"/>
                <w:b/>
                <w:noProof/>
              </w:rPr>
              <w:t>2.8  Google</w:t>
            </w:r>
            <w:r>
              <w:rPr>
                <w:noProof/>
                <w:webHidden/>
              </w:rPr>
              <w:tab/>
            </w:r>
            <w:r>
              <w:rPr>
                <w:noProof/>
                <w:webHidden/>
              </w:rPr>
              <w:fldChar w:fldCharType="begin"/>
            </w:r>
            <w:r>
              <w:rPr>
                <w:noProof/>
                <w:webHidden/>
              </w:rPr>
              <w:instrText xml:space="preserve"> PAGEREF _Toc25143981 \h </w:instrText>
            </w:r>
            <w:r>
              <w:rPr>
                <w:noProof/>
                <w:webHidden/>
              </w:rPr>
            </w:r>
            <w:r>
              <w:rPr>
                <w:noProof/>
                <w:webHidden/>
              </w:rPr>
              <w:fldChar w:fldCharType="separate"/>
            </w:r>
            <w:r w:rsidR="00967E99">
              <w:rPr>
                <w:noProof/>
                <w:webHidden/>
              </w:rPr>
              <w:t>22</w:t>
            </w:r>
            <w:r>
              <w:rPr>
                <w:noProof/>
                <w:webHidden/>
              </w:rPr>
              <w:fldChar w:fldCharType="end"/>
            </w:r>
          </w:hyperlink>
        </w:p>
        <w:p w14:paraId="377EF51D" w14:textId="5358780D" w:rsidR="007A0192" w:rsidRDefault="007A0192">
          <w:pPr>
            <w:pStyle w:val="Sumrio3"/>
            <w:tabs>
              <w:tab w:val="right" w:leader="dot" w:pos="9061"/>
            </w:tabs>
            <w:rPr>
              <w:rFonts w:eastAsiaTheme="minorEastAsia"/>
              <w:noProof/>
              <w:lang w:eastAsia="pt-BR"/>
            </w:rPr>
          </w:pPr>
          <w:hyperlink w:anchor="_Toc25143982" w:history="1">
            <w:r w:rsidRPr="007D1B07">
              <w:rPr>
                <w:rStyle w:val="Hyperlink"/>
                <w:rFonts w:ascii="Arial" w:hAnsi="Arial" w:cs="Arial"/>
                <w:b/>
                <w:noProof/>
              </w:rPr>
              <w:t>2.8.1 Produtos</w:t>
            </w:r>
            <w:r>
              <w:rPr>
                <w:noProof/>
                <w:webHidden/>
              </w:rPr>
              <w:tab/>
            </w:r>
            <w:r>
              <w:rPr>
                <w:noProof/>
                <w:webHidden/>
              </w:rPr>
              <w:fldChar w:fldCharType="begin"/>
            </w:r>
            <w:r>
              <w:rPr>
                <w:noProof/>
                <w:webHidden/>
              </w:rPr>
              <w:instrText xml:space="preserve"> PAGEREF _Toc25143982 \h </w:instrText>
            </w:r>
            <w:r>
              <w:rPr>
                <w:noProof/>
                <w:webHidden/>
              </w:rPr>
            </w:r>
            <w:r>
              <w:rPr>
                <w:noProof/>
                <w:webHidden/>
              </w:rPr>
              <w:fldChar w:fldCharType="separate"/>
            </w:r>
            <w:r w:rsidR="00967E99">
              <w:rPr>
                <w:noProof/>
                <w:webHidden/>
              </w:rPr>
              <w:t>22</w:t>
            </w:r>
            <w:r>
              <w:rPr>
                <w:noProof/>
                <w:webHidden/>
              </w:rPr>
              <w:fldChar w:fldCharType="end"/>
            </w:r>
          </w:hyperlink>
        </w:p>
        <w:p w14:paraId="1C8E3BD8" w14:textId="6C1AAB7F" w:rsidR="007A0192" w:rsidRDefault="007A0192">
          <w:pPr>
            <w:pStyle w:val="Sumrio3"/>
            <w:tabs>
              <w:tab w:val="right" w:leader="dot" w:pos="9061"/>
            </w:tabs>
            <w:rPr>
              <w:rFonts w:eastAsiaTheme="minorEastAsia"/>
              <w:noProof/>
              <w:lang w:eastAsia="pt-BR"/>
            </w:rPr>
          </w:pPr>
          <w:hyperlink w:anchor="_Toc25143983" w:history="1">
            <w:r w:rsidRPr="007D1B07">
              <w:rPr>
                <w:rStyle w:val="Hyperlink"/>
                <w:rFonts w:ascii="Arial" w:hAnsi="Arial" w:cs="Arial"/>
                <w:b/>
                <w:noProof/>
              </w:rPr>
              <w:t>2.8.2 Google Maps</w:t>
            </w:r>
            <w:r>
              <w:rPr>
                <w:noProof/>
                <w:webHidden/>
              </w:rPr>
              <w:tab/>
            </w:r>
            <w:r>
              <w:rPr>
                <w:noProof/>
                <w:webHidden/>
              </w:rPr>
              <w:fldChar w:fldCharType="begin"/>
            </w:r>
            <w:r>
              <w:rPr>
                <w:noProof/>
                <w:webHidden/>
              </w:rPr>
              <w:instrText xml:space="preserve"> PAGEREF _Toc25143983 \h </w:instrText>
            </w:r>
            <w:r>
              <w:rPr>
                <w:noProof/>
                <w:webHidden/>
              </w:rPr>
            </w:r>
            <w:r>
              <w:rPr>
                <w:noProof/>
                <w:webHidden/>
              </w:rPr>
              <w:fldChar w:fldCharType="separate"/>
            </w:r>
            <w:r w:rsidR="00967E99">
              <w:rPr>
                <w:noProof/>
                <w:webHidden/>
              </w:rPr>
              <w:t>23</w:t>
            </w:r>
            <w:r>
              <w:rPr>
                <w:noProof/>
                <w:webHidden/>
              </w:rPr>
              <w:fldChar w:fldCharType="end"/>
            </w:r>
          </w:hyperlink>
        </w:p>
        <w:p w14:paraId="179A8CF0" w14:textId="5CDCC932" w:rsidR="007A0192" w:rsidRDefault="007A0192">
          <w:pPr>
            <w:pStyle w:val="Sumrio1"/>
            <w:tabs>
              <w:tab w:val="right" w:leader="dot" w:pos="9061"/>
            </w:tabs>
            <w:rPr>
              <w:rFonts w:eastAsiaTheme="minorEastAsia"/>
              <w:noProof/>
              <w:lang w:eastAsia="pt-BR"/>
            </w:rPr>
          </w:pPr>
          <w:hyperlink w:anchor="_Toc25143984" w:history="1">
            <w:r w:rsidRPr="007D1B07">
              <w:rPr>
                <w:rStyle w:val="Hyperlink"/>
                <w:rFonts w:ascii="Arial" w:hAnsi="Arial" w:cs="Arial"/>
                <w:b/>
                <w:noProof/>
              </w:rPr>
              <w:t>3. MÉTODO</w:t>
            </w:r>
            <w:r>
              <w:rPr>
                <w:noProof/>
                <w:webHidden/>
              </w:rPr>
              <w:tab/>
            </w:r>
            <w:r>
              <w:rPr>
                <w:noProof/>
                <w:webHidden/>
              </w:rPr>
              <w:fldChar w:fldCharType="begin"/>
            </w:r>
            <w:r>
              <w:rPr>
                <w:noProof/>
                <w:webHidden/>
              </w:rPr>
              <w:instrText xml:space="preserve"> PAGEREF _Toc25143984 \h </w:instrText>
            </w:r>
            <w:r>
              <w:rPr>
                <w:noProof/>
                <w:webHidden/>
              </w:rPr>
            </w:r>
            <w:r>
              <w:rPr>
                <w:noProof/>
                <w:webHidden/>
              </w:rPr>
              <w:fldChar w:fldCharType="separate"/>
            </w:r>
            <w:r w:rsidR="00967E99">
              <w:rPr>
                <w:noProof/>
                <w:webHidden/>
              </w:rPr>
              <w:t>25</w:t>
            </w:r>
            <w:r>
              <w:rPr>
                <w:noProof/>
                <w:webHidden/>
              </w:rPr>
              <w:fldChar w:fldCharType="end"/>
            </w:r>
          </w:hyperlink>
        </w:p>
        <w:p w14:paraId="1F1D80E5" w14:textId="5A507DBA" w:rsidR="007A0192" w:rsidRDefault="007A0192">
          <w:pPr>
            <w:pStyle w:val="Sumrio2"/>
            <w:tabs>
              <w:tab w:val="right" w:leader="dot" w:pos="9061"/>
            </w:tabs>
            <w:rPr>
              <w:rFonts w:eastAsiaTheme="minorEastAsia"/>
              <w:noProof/>
              <w:lang w:eastAsia="pt-BR"/>
            </w:rPr>
          </w:pPr>
          <w:hyperlink w:anchor="_Toc25143985" w:history="1">
            <w:r w:rsidRPr="007D1B07">
              <w:rPr>
                <w:rStyle w:val="Hyperlink"/>
                <w:rFonts w:ascii="Arial" w:hAnsi="Arial" w:cs="Arial"/>
                <w:b/>
                <w:noProof/>
              </w:rPr>
              <w:t>3.1 Materiais e Instrumentos</w:t>
            </w:r>
            <w:r>
              <w:rPr>
                <w:noProof/>
                <w:webHidden/>
              </w:rPr>
              <w:tab/>
            </w:r>
            <w:r>
              <w:rPr>
                <w:noProof/>
                <w:webHidden/>
              </w:rPr>
              <w:fldChar w:fldCharType="begin"/>
            </w:r>
            <w:r>
              <w:rPr>
                <w:noProof/>
                <w:webHidden/>
              </w:rPr>
              <w:instrText xml:space="preserve"> PAGEREF _Toc25143985 \h </w:instrText>
            </w:r>
            <w:r>
              <w:rPr>
                <w:noProof/>
                <w:webHidden/>
              </w:rPr>
            </w:r>
            <w:r>
              <w:rPr>
                <w:noProof/>
                <w:webHidden/>
              </w:rPr>
              <w:fldChar w:fldCharType="separate"/>
            </w:r>
            <w:r w:rsidR="00967E99">
              <w:rPr>
                <w:noProof/>
                <w:webHidden/>
              </w:rPr>
              <w:t>26</w:t>
            </w:r>
            <w:r>
              <w:rPr>
                <w:noProof/>
                <w:webHidden/>
              </w:rPr>
              <w:fldChar w:fldCharType="end"/>
            </w:r>
          </w:hyperlink>
        </w:p>
        <w:p w14:paraId="49E6A363" w14:textId="20A75BFA" w:rsidR="007A0192" w:rsidRDefault="007A0192">
          <w:pPr>
            <w:pStyle w:val="Sumrio3"/>
            <w:tabs>
              <w:tab w:val="right" w:leader="dot" w:pos="9061"/>
            </w:tabs>
            <w:rPr>
              <w:rFonts w:eastAsiaTheme="minorEastAsia"/>
              <w:noProof/>
              <w:lang w:eastAsia="pt-BR"/>
            </w:rPr>
          </w:pPr>
          <w:hyperlink w:anchor="_Toc25143986" w:history="1">
            <w:r w:rsidRPr="007D1B07">
              <w:rPr>
                <w:rStyle w:val="Hyperlink"/>
                <w:rFonts w:ascii="Arial" w:hAnsi="Arial" w:cs="Arial"/>
                <w:b/>
                <w:noProof/>
              </w:rPr>
              <w:t>3.1.1 Linguagem de Programação</w:t>
            </w:r>
            <w:r>
              <w:rPr>
                <w:noProof/>
                <w:webHidden/>
              </w:rPr>
              <w:tab/>
            </w:r>
            <w:r>
              <w:rPr>
                <w:noProof/>
                <w:webHidden/>
              </w:rPr>
              <w:fldChar w:fldCharType="begin"/>
            </w:r>
            <w:r>
              <w:rPr>
                <w:noProof/>
                <w:webHidden/>
              </w:rPr>
              <w:instrText xml:space="preserve"> PAGEREF _Toc25143986 \h </w:instrText>
            </w:r>
            <w:r>
              <w:rPr>
                <w:noProof/>
                <w:webHidden/>
              </w:rPr>
            </w:r>
            <w:r>
              <w:rPr>
                <w:noProof/>
                <w:webHidden/>
              </w:rPr>
              <w:fldChar w:fldCharType="separate"/>
            </w:r>
            <w:r w:rsidR="00967E99">
              <w:rPr>
                <w:noProof/>
                <w:webHidden/>
              </w:rPr>
              <w:t>26</w:t>
            </w:r>
            <w:r>
              <w:rPr>
                <w:noProof/>
                <w:webHidden/>
              </w:rPr>
              <w:fldChar w:fldCharType="end"/>
            </w:r>
          </w:hyperlink>
        </w:p>
        <w:p w14:paraId="3016F0C5" w14:textId="086D2464" w:rsidR="007A0192" w:rsidRDefault="007A0192">
          <w:pPr>
            <w:pStyle w:val="Sumrio4"/>
            <w:tabs>
              <w:tab w:val="right" w:leader="dot" w:pos="9061"/>
            </w:tabs>
            <w:rPr>
              <w:rFonts w:eastAsiaTheme="minorEastAsia"/>
              <w:noProof/>
              <w:lang w:eastAsia="pt-BR"/>
            </w:rPr>
          </w:pPr>
          <w:hyperlink w:anchor="_Toc25143987" w:history="1">
            <w:r w:rsidRPr="007D1B07">
              <w:rPr>
                <w:rStyle w:val="Hyperlink"/>
                <w:rFonts w:ascii="Arial" w:hAnsi="Arial" w:cs="Arial"/>
                <w:b/>
                <w:noProof/>
              </w:rPr>
              <w:t>3.1.1.1 PHP</w:t>
            </w:r>
            <w:r>
              <w:rPr>
                <w:noProof/>
                <w:webHidden/>
              </w:rPr>
              <w:tab/>
            </w:r>
            <w:r>
              <w:rPr>
                <w:noProof/>
                <w:webHidden/>
              </w:rPr>
              <w:fldChar w:fldCharType="begin"/>
            </w:r>
            <w:r>
              <w:rPr>
                <w:noProof/>
                <w:webHidden/>
              </w:rPr>
              <w:instrText xml:space="preserve"> PAGEREF _Toc25143987 \h </w:instrText>
            </w:r>
            <w:r>
              <w:rPr>
                <w:noProof/>
                <w:webHidden/>
              </w:rPr>
            </w:r>
            <w:r>
              <w:rPr>
                <w:noProof/>
                <w:webHidden/>
              </w:rPr>
              <w:fldChar w:fldCharType="separate"/>
            </w:r>
            <w:r w:rsidR="00967E99">
              <w:rPr>
                <w:noProof/>
                <w:webHidden/>
              </w:rPr>
              <w:t>26</w:t>
            </w:r>
            <w:r>
              <w:rPr>
                <w:noProof/>
                <w:webHidden/>
              </w:rPr>
              <w:fldChar w:fldCharType="end"/>
            </w:r>
          </w:hyperlink>
        </w:p>
        <w:p w14:paraId="7B1F8D4E" w14:textId="206D857F" w:rsidR="007A0192" w:rsidRDefault="007A0192">
          <w:pPr>
            <w:pStyle w:val="Sumrio4"/>
            <w:tabs>
              <w:tab w:val="right" w:leader="dot" w:pos="9061"/>
            </w:tabs>
            <w:rPr>
              <w:rFonts w:eastAsiaTheme="minorEastAsia"/>
              <w:noProof/>
              <w:lang w:eastAsia="pt-BR"/>
            </w:rPr>
          </w:pPr>
          <w:hyperlink w:anchor="_Toc25143988" w:history="1">
            <w:r w:rsidRPr="007D1B07">
              <w:rPr>
                <w:rStyle w:val="Hyperlink"/>
                <w:rFonts w:ascii="Arial" w:hAnsi="Arial" w:cs="Arial"/>
                <w:b/>
                <w:noProof/>
              </w:rPr>
              <w:t>3.1.1.2 HTML</w:t>
            </w:r>
            <w:r>
              <w:rPr>
                <w:noProof/>
                <w:webHidden/>
              </w:rPr>
              <w:tab/>
            </w:r>
            <w:r>
              <w:rPr>
                <w:noProof/>
                <w:webHidden/>
              </w:rPr>
              <w:fldChar w:fldCharType="begin"/>
            </w:r>
            <w:r>
              <w:rPr>
                <w:noProof/>
                <w:webHidden/>
              </w:rPr>
              <w:instrText xml:space="preserve"> PAGEREF _Toc25143988 \h </w:instrText>
            </w:r>
            <w:r>
              <w:rPr>
                <w:noProof/>
                <w:webHidden/>
              </w:rPr>
            </w:r>
            <w:r>
              <w:rPr>
                <w:noProof/>
                <w:webHidden/>
              </w:rPr>
              <w:fldChar w:fldCharType="separate"/>
            </w:r>
            <w:r w:rsidR="00967E99">
              <w:rPr>
                <w:noProof/>
                <w:webHidden/>
              </w:rPr>
              <w:t>27</w:t>
            </w:r>
            <w:r>
              <w:rPr>
                <w:noProof/>
                <w:webHidden/>
              </w:rPr>
              <w:fldChar w:fldCharType="end"/>
            </w:r>
          </w:hyperlink>
        </w:p>
        <w:p w14:paraId="047CDE14" w14:textId="3BD763F4" w:rsidR="007A0192" w:rsidRDefault="007A0192">
          <w:pPr>
            <w:pStyle w:val="Sumrio4"/>
            <w:tabs>
              <w:tab w:val="right" w:leader="dot" w:pos="9061"/>
            </w:tabs>
            <w:rPr>
              <w:rFonts w:eastAsiaTheme="minorEastAsia"/>
              <w:noProof/>
              <w:lang w:eastAsia="pt-BR"/>
            </w:rPr>
          </w:pPr>
          <w:hyperlink w:anchor="_Toc25143989" w:history="1">
            <w:r w:rsidRPr="007D1B07">
              <w:rPr>
                <w:rStyle w:val="Hyperlink"/>
                <w:rFonts w:ascii="Arial" w:hAnsi="Arial" w:cs="Arial"/>
                <w:b/>
                <w:noProof/>
              </w:rPr>
              <w:t>3.1.1.3 JavaScript</w:t>
            </w:r>
            <w:r>
              <w:rPr>
                <w:noProof/>
                <w:webHidden/>
              </w:rPr>
              <w:tab/>
            </w:r>
            <w:r>
              <w:rPr>
                <w:noProof/>
                <w:webHidden/>
              </w:rPr>
              <w:fldChar w:fldCharType="begin"/>
            </w:r>
            <w:r>
              <w:rPr>
                <w:noProof/>
                <w:webHidden/>
              </w:rPr>
              <w:instrText xml:space="preserve"> PAGEREF _Toc25143989 \h </w:instrText>
            </w:r>
            <w:r>
              <w:rPr>
                <w:noProof/>
                <w:webHidden/>
              </w:rPr>
            </w:r>
            <w:r>
              <w:rPr>
                <w:noProof/>
                <w:webHidden/>
              </w:rPr>
              <w:fldChar w:fldCharType="separate"/>
            </w:r>
            <w:r w:rsidR="00967E99">
              <w:rPr>
                <w:noProof/>
                <w:webHidden/>
              </w:rPr>
              <w:t>27</w:t>
            </w:r>
            <w:r>
              <w:rPr>
                <w:noProof/>
                <w:webHidden/>
              </w:rPr>
              <w:fldChar w:fldCharType="end"/>
            </w:r>
          </w:hyperlink>
        </w:p>
        <w:p w14:paraId="456058BE" w14:textId="2C143F1C" w:rsidR="007A0192" w:rsidRDefault="007A0192">
          <w:pPr>
            <w:pStyle w:val="Sumrio3"/>
            <w:tabs>
              <w:tab w:val="right" w:leader="dot" w:pos="9061"/>
            </w:tabs>
            <w:rPr>
              <w:rFonts w:eastAsiaTheme="minorEastAsia"/>
              <w:noProof/>
              <w:lang w:eastAsia="pt-BR"/>
            </w:rPr>
          </w:pPr>
          <w:hyperlink w:anchor="_Toc25143990" w:history="1">
            <w:r w:rsidRPr="007D1B07">
              <w:rPr>
                <w:rStyle w:val="Hyperlink"/>
                <w:rFonts w:ascii="Arial" w:hAnsi="Arial" w:cs="Arial"/>
                <w:b/>
                <w:noProof/>
              </w:rPr>
              <w:t>3.1.2 Notepad++</w:t>
            </w:r>
            <w:r>
              <w:rPr>
                <w:noProof/>
                <w:webHidden/>
              </w:rPr>
              <w:tab/>
            </w:r>
            <w:r>
              <w:rPr>
                <w:noProof/>
                <w:webHidden/>
              </w:rPr>
              <w:fldChar w:fldCharType="begin"/>
            </w:r>
            <w:r>
              <w:rPr>
                <w:noProof/>
                <w:webHidden/>
              </w:rPr>
              <w:instrText xml:space="preserve"> PAGEREF _Toc25143990 \h </w:instrText>
            </w:r>
            <w:r>
              <w:rPr>
                <w:noProof/>
                <w:webHidden/>
              </w:rPr>
            </w:r>
            <w:r>
              <w:rPr>
                <w:noProof/>
                <w:webHidden/>
              </w:rPr>
              <w:fldChar w:fldCharType="separate"/>
            </w:r>
            <w:r w:rsidR="00967E99">
              <w:rPr>
                <w:noProof/>
                <w:webHidden/>
              </w:rPr>
              <w:t>27</w:t>
            </w:r>
            <w:r>
              <w:rPr>
                <w:noProof/>
                <w:webHidden/>
              </w:rPr>
              <w:fldChar w:fldCharType="end"/>
            </w:r>
          </w:hyperlink>
        </w:p>
        <w:p w14:paraId="1C3942B3" w14:textId="07947616" w:rsidR="007A0192" w:rsidRDefault="007A0192">
          <w:pPr>
            <w:pStyle w:val="Sumrio3"/>
            <w:tabs>
              <w:tab w:val="right" w:leader="dot" w:pos="9061"/>
            </w:tabs>
            <w:rPr>
              <w:rFonts w:eastAsiaTheme="minorEastAsia"/>
              <w:noProof/>
              <w:lang w:eastAsia="pt-BR"/>
            </w:rPr>
          </w:pPr>
          <w:hyperlink w:anchor="_Toc25143991" w:history="1">
            <w:r w:rsidRPr="007D1B07">
              <w:rPr>
                <w:rStyle w:val="Hyperlink"/>
                <w:rFonts w:ascii="Arial" w:hAnsi="Arial" w:cs="Arial"/>
                <w:b/>
                <w:noProof/>
              </w:rPr>
              <w:t>3.1.3 PhpMyAdmin</w:t>
            </w:r>
            <w:r>
              <w:rPr>
                <w:noProof/>
                <w:webHidden/>
              </w:rPr>
              <w:tab/>
            </w:r>
            <w:r>
              <w:rPr>
                <w:noProof/>
                <w:webHidden/>
              </w:rPr>
              <w:fldChar w:fldCharType="begin"/>
            </w:r>
            <w:r>
              <w:rPr>
                <w:noProof/>
                <w:webHidden/>
              </w:rPr>
              <w:instrText xml:space="preserve"> PAGEREF _Toc25143991 \h </w:instrText>
            </w:r>
            <w:r>
              <w:rPr>
                <w:noProof/>
                <w:webHidden/>
              </w:rPr>
            </w:r>
            <w:r>
              <w:rPr>
                <w:noProof/>
                <w:webHidden/>
              </w:rPr>
              <w:fldChar w:fldCharType="separate"/>
            </w:r>
            <w:r w:rsidR="00967E99">
              <w:rPr>
                <w:noProof/>
                <w:webHidden/>
              </w:rPr>
              <w:t>27</w:t>
            </w:r>
            <w:r>
              <w:rPr>
                <w:noProof/>
                <w:webHidden/>
              </w:rPr>
              <w:fldChar w:fldCharType="end"/>
            </w:r>
          </w:hyperlink>
        </w:p>
        <w:p w14:paraId="5BC0800D" w14:textId="661E514B" w:rsidR="007A0192" w:rsidRDefault="007A0192">
          <w:pPr>
            <w:pStyle w:val="Sumrio3"/>
            <w:tabs>
              <w:tab w:val="right" w:leader="dot" w:pos="9061"/>
            </w:tabs>
            <w:rPr>
              <w:rFonts w:eastAsiaTheme="minorEastAsia"/>
              <w:noProof/>
              <w:lang w:eastAsia="pt-BR"/>
            </w:rPr>
          </w:pPr>
          <w:hyperlink w:anchor="_Toc25143992" w:history="1">
            <w:r w:rsidRPr="007D1B07">
              <w:rPr>
                <w:rStyle w:val="Hyperlink"/>
                <w:rFonts w:ascii="Arial" w:hAnsi="Arial" w:cs="Arial"/>
                <w:b/>
                <w:noProof/>
              </w:rPr>
              <w:t>3.1.4 Astah</w:t>
            </w:r>
            <w:r>
              <w:rPr>
                <w:noProof/>
                <w:webHidden/>
              </w:rPr>
              <w:tab/>
            </w:r>
            <w:r>
              <w:rPr>
                <w:noProof/>
                <w:webHidden/>
              </w:rPr>
              <w:fldChar w:fldCharType="begin"/>
            </w:r>
            <w:r>
              <w:rPr>
                <w:noProof/>
                <w:webHidden/>
              </w:rPr>
              <w:instrText xml:space="preserve"> PAGEREF _Toc25143992 \h </w:instrText>
            </w:r>
            <w:r>
              <w:rPr>
                <w:noProof/>
                <w:webHidden/>
              </w:rPr>
            </w:r>
            <w:r>
              <w:rPr>
                <w:noProof/>
                <w:webHidden/>
              </w:rPr>
              <w:fldChar w:fldCharType="separate"/>
            </w:r>
            <w:r w:rsidR="00967E99">
              <w:rPr>
                <w:noProof/>
                <w:webHidden/>
              </w:rPr>
              <w:t>27</w:t>
            </w:r>
            <w:r>
              <w:rPr>
                <w:noProof/>
                <w:webHidden/>
              </w:rPr>
              <w:fldChar w:fldCharType="end"/>
            </w:r>
          </w:hyperlink>
        </w:p>
        <w:p w14:paraId="02FD6751" w14:textId="075BD492" w:rsidR="007A0192" w:rsidRDefault="007A0192">
          <w:pPr>
            <w:pStyle w:val="Sumrio3"/>
            <w:tabs>
              <w:tab w:val="right" w:leader="dot" w:pos="9061"/>
            </w:tabs>
            <w:rPr>
              <w:rFonts w:eastAsiaTheme="minorEastAsia"/>
              <w:noProof/>
              <w:lang w:eastAsia="pt-BR"/>
            </w:rPr>
          </w:pPr>
          <w:hyperlink w:anchor="_Toc25143993" w:history="1">
            <w:r w:rsidRPr="007D1B07">
              <w:rPr>
                <w:rStyle w:val="Hyperlink"/>
                <w:rFonts w:ascii="Arial" w:hAnsi="Arial" w:cs="Arial"/>
                <w:b/>
                <w:noProof/>
              </w:rPr>
              <w:t xml:space="preserve">3.1.5 API </w:t>
            </w:r>
            <w:r w:rsidRPr="007D1B07">
              <w:rPr>
                <w:rStyle w:val="Hyperlink"/>
                <w:rFonts w:ascii="Arial" w:hAnsi="Arial" w:cs="Arial"/>
                <w:b/>
                <w:i/>
                <w:noProof/>
              </w:rPr>
              <w:t>Google Maps</w:t>
            </w:r>
            <w:r>
              <w:rPr>
                <w:noProof/>
                <w:webHidden/>
              </w:rPr>
              <w:tab/>
            </w:r>
            <w:r>
              <w:rPr>
                <w:noProof/>
                <w:webHidden/>
              </w:rPr>
              <w:fldChar w:fldCharType="begin"/>
            </w:r>
            <w:r>
              <w:rPr>
                <w:noProof/>
                <w:webHidden/>
              </w:rPr>
              <w:instrText xml:space="preserve"> PAGEREF _Toc25143993 \h </w:instrText>
            </w:r>
            <w:r>
              <w:rPr>
                <w:noProof/>
                <w:webHidden/>
              </w:rPr>
            </w:r>
            <w:r>
              <w:rPr>
                <w:noProof/>
                <w:webHidden/>
              </w:rPr>
              <w:fldChar w:fldCharType="separate"/>
            </w:r>
            <w:r w:rsidR="00967E99">
              <w:rPr>
                <w:noProof/>
                <w:webHidden/>
              </w:rPr>
              <w:t>28</w:t>
            </w:r>
            <w:r>
              <w:rPr>
                <w:noProof/>
                <w:webHidden/>
              </w:rPr>
              <w:fldChar w:fldCharType="end"/>
            </w:r>
          </w:hyperlink>
        </w:p>
        <w:p w14:paraId="4E7133D0" w14:textId="563A7DA7" w:rsidR="007A0192" w:rsidRDefault="007A0192">
          <w:pPr>
            <w:pStyle w:val="Sumrio3"/>
            <w:tabs>
              <w:tab w:val="right" w:leader="dot" w:pos="9061"/>
            </w:tabs>
            <w:rPr>
              <w:rFonts w:eastAsiaTheme="minorEastAsia"/>
              <w:noProof/>
              <w:lang w:eastAsia="pt-BR"/>
            </w:rPr>
          </w:pPr>
          <w:hyperlink w:anchor="_Toc25143994" w:history="1">
            <w:r w:rsidRPr="007D1B07">
              <w:rPr>
                <w:rStyle w:val="Hyperlink"/>
                <w:rFonts w:ascii="Arial" w:hAnsi="Arial" w:cs="Arial"/>
                <w:b/>
                <w:noProof/>
              </w:rPr>
              <w:t>3.1.6 MySQL Workbench</w:t>
            </w:r>
            <w:r>
              <w:rPr>
                <w:noProof/>
                <w:webHidden/>
              </w:rPr>
              <w:tab/>
            </w:r>
            <w:r>
              <w:rPr>
                <w:noProof/>
                <w:webHidden/>
              </w:rPr>
              <w:fldChar w:fldCharType="begin"/>
            </w:r>
            <w:r>
              <w:rPr>
                <w:noProof/>
                <w:webHidden/>
              </w:rPr>
              <w:instrText xml:space="preserve"> PAGEREF _Toc25143994 \h </w:instrText>
            </w:r>
            <w:r>
              <w:rPr>
                <w:noProof/>
                <w:webHidden/>
              </w:rPr>
            </w:r>
            <w:r>
              <w:rPr>
                <w:noProof/>
                <w:webHidden/>
              </w:rPr>
              <w:fldChar w:fldCharType="separate"/>
            </w:r>
            <w:r w:rsidR="00967E99">
              <w:rPr>
                <w:noProof/>
                <w:webHidden/>
              </w:rPr>
              <w:t>28</w:t>
            </w:r>
            <w:r>
              <w:rPr>
                <w:noProof/>
                <w:webHidden/>
              </w:rPr>
              <w:fldChar w:fldCharType="end"/>
            </w:r>
          </w:hyperlink>
        </w:p>
        <w:p w14:paraId="67DDA4E7" w14:textId="3C383352" w:rsidR="007A0192" w:rsidRDefault="007A0192">
          <w:pPr>
            <w:pStyle w:val="Sumrio3"/>
            <w:tabs>
              <w:tab w:val="right" w:leader="dot" w:pos="9061"/>
            </w:tabs>
            <w:rPr>
              <w:rFonts w:eastAsiaTheme="minorEastAsia"/>
              <w:noProof/>
              <w:lang w:eastAsia="pt-BR"/>
            </w:rPr>
          </w:pPr>
          <w:hyperlink w:anchor="_Toc25143995" w:history="1">
            <w:r w:rsidRPr="007D1B07">
              <w:rPr>
                <w:rStyle w:val="Hyperlink"/>
                <w:rFonts w:ascii="Arial" w:hAnsi="Arial" w:cs="Arial"/>
                <w:b/>
                <w:noProof/>
              </w:rPr>
              <w:t>3.1.7 Visual Studio Code</w:t>
            </w:r>
            <w:r>
              <w:rPr>
                <w:noProof/>
                <w:webHidden/>
              </w:rPr>
              <w:tab/>
            </w:r>
            <w:r>
              <w:rPr>
                <w:noProof/>
                <w:webHidden/>
              </w:rPr>
              <w:fldChar w:fldCharType="begin"/>
            </w:r>
            <w:r>
              <w:rPr>
                <w:noProof/>
                <w:webHidden/>
              </w:rPr>
              <w:instrText xml:space="preserve"> PAGEREF _Toc25143995 \h </w:instrText>
            </w:r>
            <w:r>
              <w:rPr>
                <w:noProof/>
                <w:webHidden/>
              </w:rPr>
            </w:r>
            <w:r>
              <w:rPr>
                <w:noProof/>
                <w:webHidden/>
              </w:rPr>
              <w:fldChar w:fldCharType="separate"/>
            </w:r>
            <w:r w:rsidR="00967E99">
              <w:rPr>
                <w:noProof/>
                <w:webHidden/>
              </w:rPr>
              <w:t>28</w:t>
            </w:r>
            <w:r>
              <w:rPr>
                <w:noProof/>
                <w:webHidden/>
              </w:rPr>
              <w:fldChar w:fldCharType="end"/>
            </w:r>
          </w:hyperlink>
        </w:p>
        <w:p w14:paraId="3D0C29CE" w14:textId="0239C8EA" w:rsidR="007A0192" w:rsidRDefault="007A0192">
          <w:pPr>
            <w:pStyle w:val="Sumrio3"/>
            <w:tabs>
              <w:tab w:val="right" w:leader="dot" w:pos="9061"/>
            </w:tabs>
            <w:rPr>
              <w:rFonts w:eastAsiaTheme="minorEastAsia"/>
              <w:noProof/>
              <w:lang w:eastAsia="pt-BR"/>
            </w:rPr>
          </w:pPr>
          <w:hyperlink w:anchor="_Toc25143996" w:history="1">
            <w:r w:rsidRPr="007D1B07">
              <w:rPr>
                <w:rStyle w:val="Hyperlink"/>
                <w:rFonts w:ascii="Arial" w:hAnsi="Arial" w:cs="Arial"/>
                <w:b/>
                <w:noProof/>
              </w:rPr>
              <w:t>3.1.8 Laravel</w:t>
            </w:r>
            <w:r>
              <w:rPr>
                <w:noProof/>
                <w:webHidden/>
              </w:rPr>
              <w:tab/>
            </w:r>
            <w:r>
              <w:rPr>
                <w:noProof/>
                <w:webHidden/>
              </w:rPr>
              <w:fldChar w:fldCharType="begin"/>
            </w:r>
            <w:r>
              <w:rPr>
                <w:noProof/>
                <w:webHidden/>
              </w:rPr>
              <w:instrText xml:space="preserve"> PAGEREF _Toc25143996 \h </w:instrText>
            </w:r>
            <w:r>
              <w:rPr>
                <w:noProof/>
                <w:webHidden/>
              </w:rPr>
            </w:r>
            <w:r>
              <w:rPr>
                <w:noProof/>
                <w:webHidden/>
              </w:rPr>
              <w:fldChar w:fldCharType="separate"/>
            </w:r>
            <w:r w:rsidR="00967E99">
              <w:rPr>
                <w:noProof/>
                <w:webHidden/>
              </w:rPr>
              <w:t>28</w:t>
            </w:r>
            <w:r>
              <w:rPr>
                <w:noProof/>
                <w:webHidden/>
              </w:rPr>
              <w:fldChar w:fldCharType="end"/>
            </w:r>
          </w:hyperlink>
        </w:p>
        <w:p w14:paraId="16AC8F4B" w14:textId="30899A64" w:rsidR="007A0192" w:rsidRDefault="007A0192">
          <w:pPr>
            <w:pStyle w:val="Sumrio3"/>
            <w:tabs>
              <w:tab w:val="right" w:leader="dot" w:pos="9061"/>
            </w:tabs>
            <w:rPr>
              <w:rFonts w:eastAsiaTheme="minorEastAsia"/>
              <w:noProof/>
              <w:lang w:eastAsia="pt-BR"/>
            </w:rPr>
          </w:pPr>
          <w:hyperlink w:anchor="_Toc25143997" w:history="1">
            <w:r w:rsidRPr="007D1B07">
              <w:rPr>
                <w:rStyle w:val="Hyperlink"/>
                <w:rFonts w:ascii="Arial" w:hAnsi="Arial" w:cs="Arial"/>
                <w:b/>
                <w:noProof/>
              </w:rPr>
              <w:t>3.1.9 Github</w:t>
            </w:r>
            <w:r>
              <w:rPr>
                <w:noProof/>
                <w:webHidden/>
              </w:rPr>
              <w:tab/>
            </w:r>
            <w:r>
              <w:rPr>
                <w:noProof/>
                <w:webHidden/>
              </w:rPr>
              <w:fldChar w:fldCharType="begin"/>
            </w:r>
            <w:r>
              <w:rPr>
                <w:noProof/>
                <w:webHidden/>
              </w:rPr>
              <w:instrText xml:space="preserve"> PAGEREF _Toc25143997 \h </w:instrText>
            </w:r>
            <w:r>
              <w:rPr>
                <w:noProof/>
                <w:webHidden/>
              </w:rPr>
            </w:r>
            <w:r>
              <w:rPr>
                <w:noProof/>
                <w:webHidden/>
              </w:rPr>
              <w:fldChar w:fldCharType="separate"/>
            </w:r>
            <w:r w:rsidR="00967E99">
              <w:rPr>
                <w:noProof/>
                <w:webHidden/>
              </w:rPr>
              <w:t>28</w:t>
            </w:r>
            <w:r>
              <w:rPr>
                <w:noProof/>
                <w:webHidden/>
              </w:rPr>
              <w:fldChar w:fldCharType="end"/>
            </w:r>
          </w:hyperlink>
        </w:p>
        <w:p w14:paraId="7501E059" w14:textId="2A5A5D37" w:rsidR="007A0192" w:rsidRDefault="007A0192">
          <w:pPr>
            <w:pStyle w:val="Sumrio4"/>
            <w:tabs>
              <w:tab w:val="right" w:leader="dot" w:pos="9061"/>
            </w:tabs>
            <w:rPr>
              <w:rFonts w:eastAsiaTheme="minorEastAsia"/>
              <w:noProof/>
              <w:lang w:eastAsia="pt-BR"/>
            </w:rPr>
          </w:pPr>
          <w:hyperlink w:anchor="_Toc25143998" w:history="1">
            <w:r w:rsidRPr="007D1B07">
              <w:rPr>
                <w:rStyle w:val="Hyperlink"/>
                <w:rFonts w:ascii="Arial" w:hAnsi="Arial" w:cs="Arial"/>
                <w:b/>
                <w:bCs/>
                <w:noProof/>
              </w:rPr>
              <w:t>3.1.9.1 Aplicativo do Problema da Mochila</w:t>
            </w:r>
            <w:r>
              <w:rPr>
                <w:noProof/>
                <w:webHidden/>
              </w:rPr>
              <w:tab/>
            </w:r>
            <w:r>
              <w:rPr>
                <w:noProof/>
                <w:webHidden/>
              </w:rPr>
              <w:fldChar w:fldCharType="begin"/>
            </w:r>
            <w:r>
              <w:rPr>
                <w:noProof/>
                <w:webHidden/>
              </w:rPr>
              <w:instrText xml:space="preserve"> PAGEREF _Toc25143998 \h </w:instrText>
            </w:r>
            <w:r>
              <w:rPr>
                <w:noProof/>
                <w:webHidden/>
              </w:rPr>
            </w:r>
            <w:r>
              <w:rPr>
                <w:noProof/>
                <w:webHidden/>
              </w:rPr>
              <w:fldChar w:fldCharType="separate"/>
            </w:r>
            <w:r w:rsidR="00967E99">
              <w:rPr>
                <w:noProof/>
                <w:webHidden/>
              </w:rPr>
              <w:t>29</w:t>
            </w:r>
            <w:r>
              <w:rPr>
                <w:noProof/>
                <w:webHidden/>
              </w:rPr>
              <w:fldChar w:fldCharType="end"/>
            </w:r>
          </w:hyperlink>
        </w:p>
        <w:p w14:paraId="6408A7B2" w14:textId="6AB6CE2B" w:rsidR="007A0192" w:rsidRDefault="007A0192">
          <w:pPr>
            <w:pStyle w:val="Sumrio2"/>
            <w:tabs>
              <w:tab w:val="right" w:leader="dot" w:pos="9061"/>
            </w:tabs>
            <w:rPr>
              <w:rFonts w:eastAsiaTheme="minorEastAsia"/>
              <w:noProof/>
              <w:lang w:eastAsia="pt-BR"/>
            </w:rPr>
          </w:pPr>
          <w:hyperlink w:anchor="_Toc25143999" w:history="1">
            <w:r w:rsidRPr="007D1B07">
              <w:rPr>
                <w:rStyle w:val="Hyperlink"/>
                <w:rFonts w:ascii="Arial" w:hAnsi="Arial" w:cs="Arial"/>
                <w:b/>
                <w:noProof/>
              </w:rPr>
              <w:t>3.2 Procedimentos</w:t>
            </w:r>
            <w:r>
              <w:rPr>
                <w:noProof/>
                <w:webHidden/>
              </w:rPr>
              <w:tab/>
            </w:r>
            <w:r>
              <w:rPr>
                <w:noProof/>
                <w:webHidden/>
              </w:rPr>
              <w:fldChar w:fldCharType="begin"/>
            </w:r>
            <w:r>
              <w:rPr>
                <w:noProof/>
                <w:webHidden/>
              </w:rPr>
              <w:instrText xml:space="preserve"> PAGEREF _Toc25143999 \h </w:instrText>
            </w:r>
            <w:r>
              <w:rPr>
                <w:noProof/>
                <w:webHidden/>
              </w:rPr>
            </w:r>
            <w:r>
              <w:rPr>
                <w:noProof/>
                <w:webHidden/>
              </w:rPr>
              <w:fldChar w:fldCharType="separate"/>
            </w:r>
            <w:r w:rsidR="00967E99">
              <w:rPr>
                <w:noProof/>
                <w:webHidden/>
              </w:rPr>
              <w:t>29</w:t>
            </w:r>
            <w:r>
              <w:rPr>
                <w:noProof/>
                <w:webHidden/>
              </w:rPr>
              <w:fldChar w:fldCharType="end"/>
            </w:r>
          </w:hyperlink>
        </w:p>
        <w:p w14:paraId="3B165120" w14:textId="4601F6ED" w:rsidR="007A0192" w:rsidRDefault="007A0192">
          <w:pPr>
            <w:pStyle w:val="Sumrio3"/>
            <w:tabs>
              <w:tab w:val="right" w:leader="dot" w:pos="9061"/>
            </w:tabs>
            <w:rPr>
              <w:rFonts w:eastAsiaTheme="minorEastAsia"/>
              <w:noProof/>
              <w:lang w:eastAsia="pt-BR"/>
            </w:rPr>
          </w:pPr>
          <w:hyperlink w:anchor="_Toc25144000" w:history="1">
            <w:r w:rsidRPr="007D1B07">
              <w:rPr>
                <w:rStyle w:val="Hyperlink"/>
                <w:rFonts w:ascii="Arial" w:hAnsi="Arial" w:cs="Arial"/>
                <w:b/>
                <w:bCs/>
                <w:noProof/>
              </w:rPr>
              <w:t>3.2.1 Engenharia de Software</w:t>
            </w:r>
            <w:r>
              <w:rPr>
                <w:noProof/>
                <w:webHidden/>
              </w:rPr>
              <w:tab/>
            </w:r>
            <w:r>
              <w:rPr>
                <w:noProof/>
                <w:webHidden/>
              </w:rPr>
              <w:fldChar w:fldCharType="begin"/>
            </w:r>
            <w:r>
              <w:rPr>
                <w:noProof/>
                <w:webHidden/>
              </w:rPr>
              <w:instrText xml:space="preserve"> PAGEREF _Toc25144000 \h </w:instrText>
            </w:r>
            <w:r>
              <w:rPr>
                <w:noProof/>
                <w:webHidden/>
              </w:rPr>
            </w:r>
            <w:r>
              <w:rPr>
                <w:noProof/>
                <w:webHidden/>
              </w:rPr>
              <w:fldChar w:fldCharType="separate"/>
            </w:r>
            <w:r w:rsidR="00967E99">
              <w:rPr>
                <w:noProof/>
                <w:webHidden/>
              </w:rPr>
              <w:t>29</w:t>
            </w:r>
            <w:r>
              <w:rPr>
                <w:noProof/>
                <w:webHidden/>
              </w:rPr>
              <w:fldChar w:fldCharType="end"/>
            </w:r>
          </w:hyperlink>
        </w:p>
        <w:p w14:paraId="6232FCF5" w14:textId="1FA7389F" w:rsidR="007A0192" w:rsidRDefault="007A0192">
          <w:pPr>
            <w:pStyle w:val="Sumrio4"/>
            <w:tabs>
              <w:tab w:val="right" w:leader="dot" w:pos="9061"/>
            </w:tabs>
            <w:rPr>
              <w:rFonts w:eastAsiaTheme="minorEastAsia"/>
              <w:noProof/>
              <w:lang w:eastAsia="pt-BR"/>
            </w:rPr>
          </w:pPr>
          <w:hyperlink w:anchor="_Toc25144001" w:history="1">
            <w:r w:rsidRPr="007D1B07">
              <w:rPr>
                <w:rStyle w:val="Hyperlink"/>
                <w:rFonts w:ascii="Arial" w:hAnsi="Arial" w:cs="Arial"/>
                <w:b/>
                <w:bCs/>
                <w:noProof/>
              </w:rPr>
              <w:t>3.2.1.1 Metodologia Ágil</w:t>
            </w:r>
            <w:r>
              <w:rPr>
                <w:noProof/>
                <w:webHidden/>
              </w:rPr>
              <w:tab/>
            </w:r>
            <w:r>
              <w:rPr>
                <w:noProof/>
                <w:webHidden/>
              </w:rPr>
              <w:fldChar w:fldCharType="begin"/>
            </w:r>
            <w:r>
              <w:rPr>
                <w:noProof/>
                <w:webHidden/>
              </w:rPr>
              <w:instrText xml:space="preserve"> PAGEREF _Toc25144001 \h </w:instrText>
            </w:r>
            <w:r>
              <w:rPr>
                <w:noProof/>
                <w:webHidden/>
              </w:rPr>
            </w:r>
            <w:r>
              <w:rPr>
                <w:noProof/>
                <w:webHidden/>
              </w:rPr>
              <w:fldChar w:fldCharType="separate"/>
            </w:r>
            <w:r w:rsidR="00967E99">
              <w:rPr>
                <w:noProof/>
                <w:webHidden/>
              </w:rPr>
              <w:t>29</w:t>
            </w:r>
            <w:r>
              <w:rPr>
                <w:noProof/>
                <w:webHidden/>
              </w:rPr>
              <w:fldChar w:fldCharType="end"/>
            </w:r>
          </w:hyperlink>
        </w:p>
        <w:p w14:paraId="591F3605" w14:textId="7B9D4698" w:rsidR="007A0192" w:rsidRDefault="007A0192">
          <w:pPr>
            <w:pStyle w:val="Sumrio4"/>
            <w:tabs>
              <w:tab w:val="right" w:leader="dot" w:pos="9061"/>
            </w:tabs>
            <w:rPr>
              <w:rFonts w:eastAsiaTheme="minorEastAsia"/>
              <w:noProof/>
              <w:lang w:eastAsia="pt-BR"/>
            </w:rPr>
          </w:pPr>
          <w:hyperlink w:anchor="_Toc25144002" w:history="1">
            <w:r w:rsidRPr="007D1B07">
              <w:rPr>
                <w:rStyle w:val="Hyperlink"/>
                <w:rFonts w:ascii="Arial" w:hAnsi="Arial" w:cs="Arial"/>
                <w:b/>
                <w:bCs/>
                <w:noProof/>
              </w:rPr>
              <w:t>3.2.1.2 UML</w:t>
            </w:r>
            <w:r>
              <w:rPr>
                <w:noProof/>
                <w:webHidden/>
              </w:rPr>
              <w:tab/>
            </w:r>
            <w:r>
              <w:rPr>
                <w:noProof/>
                <w:webHidden/>
              </w:rPr>
              <w:fldChar w:fldCharType="begin"/>
            </w:r>
            <w:r>
              <w:rPr>
                <w:noProof/>
                <w:webHidden/>
              </w:rPr>
              <w:instrText xml:space="preserve"> PAGEREF _Toc25144002 \h </w:instrText>
            </w:r>
            <w:r>
              <w:rPr>
                <w:noProof/>
                <w:webHidden/>
              </w:rPr>
            </w:r>
            <w:r>
              <w:rPr>
                <w:noProof/>
                <w:webHidden/>
              </w:rPr>
              <w:fldChar w:fldCharType="separate"/>
            </w:r>
            <w:r w:rsidR="00967E99">
              <w:rPr>
                <w:noProof/>
                <w:webHidden/>
              </w:rPr>
              <w:t>30</w:t>
            </w:r>
            <w:r>
              <w:rPr>
                <w:noProof/>
                <w:webHidden/>
              </w:rPr>
              <w:fldChar w:fldCharType="end"/>
            </w:r>
          </w:hyperlink>
        </w:p>
        <w:p w14:paraId="1D6830B1" w14:textId="2AEA4C54" w:rsidR="007A0192" w:rsidRDefault="007A0192">
          <w:pPr>
            <w:pStyle w:val="Sumrio1"/>
            <w:tabs>
              <w:tab w:val="right" w:leader="dot" w:pos="9061"/>
            </w:tabs>
            <w:rPr>
              <w:rFonts w:eastAsiaTheme="minorEastAsia"/>
              <w:noProof/>
              <w:lang w:eastAsia="pt-BR"/>
            </w:rPr>
          </w:pPr>
          <w:hyperlink w:anchor="_Toc25144003" w:history="1">
            <w:r w:rsidRPr="007D1B07">
              <w:rPr>
                <w:rStyle w:val="Hyperlink"/>
                <w:rFonts w:ascii="Arial" w:hAnsi="Arial" w:cs="Arial"/>
                <w:b/>
                <w:bCs/>
                <w:noProof/>
              </w:rPr>
              <w:t>4. Discussão dos resultados</w:t>
            </w:r>
            <w:r>
              <w:rPr>
                <w:noProof/>
                <w:webHidden/>
              </w:rPr>
              <w:tab/>
            </w:r>
            <w:r>
              <w:rPr>
                <w:noProof/>
                <w:webHidden/>
              </w:rPr>
              <w:fldChar w:fldCharType="begin"/>
            </w:r>
            <w:r>
              <w:rPr>
                <w:noProof/>
                <w:webHidden/>
              </w:rPr>
              <w:instrText xml:space="preserve"> PAGEREF _Toc25144003 \h </w:instrText>
            </w:r>
            <w:r>
              <w:rPr>
                <w:noProof/>
                <w:webHidden/>
              </w:rPr>
            </w:r>
            <w:r>
              <w:rPr>
                <w:noProof/>
                <w:webHidden/>
              </w:rPr>
              <w:fldChar w:fldCharType="separate"/>
            </w:r>
            <w:r w:rsidR="00967E99">
              <w:rPr>
                <w:noProof/>
                <w:webHidden/>
              </w:rPr>
              <w:t>32</w:t>
            </w:r>
            <w:r>
              <w:rPr>
                <w:noProof/>
                <w:webHidden/>
              </w:rPr>
              <w:fldChar w:fldCharType="end"/>
            </w:r>
          </w:hyperlink>
        </w:p>
        <w:p w14:paraId="4120A5BB" w14:textId="18AE0062" w:rsidR="007A0192" w:rsidRDefault="007A0192">
          <w:pPr>
            <w:pStyle w:val="Sumrio1"/>
            <w:tabs>
              <w:tab w:val="right" w:leader="dot" w:pos="9061"/>
            </w:tabs>
            <w:rPr>
              <w:rFonts w:eastAsiaTheme="minorEastAsia"/>
              <w:noProof/>
              <w:lang w:eastAsia="pt-BR"/>
            </w:rPr>
          </w:pPr>
          <w:hyperlink w:anchor="_Toc25144004" w:history="1">
            <w:r w:rsidRPr="007D1B07">
              <w:rPr>
                <w:rStyle w:val="Hyperlink"/>
                <w:rFonts w:ascii="Arial" w:hAnsi="Arial" w:cs="Arial"/>
                <w:b/>
                <w:bCs/>
                <w:noProof/>
              </w:rPr>
              <w:t>5. Considerações Finais</w:t>
            </w:r>
            <w:r>
              <w:rPr>
                <w:noProof/>
                <w:webHidden/>
              </w:rPr>
              <w:tab/>
            </w:r>
            <w:r>
              <w:rPr>
                <w:noProof/>
                <w:webHidden/>
              </w:rPr>
              <w:fldChar w:fldCharType="begin"/>
            </w:r>
            <w:r>
              <w:rPr>
                <w:noProof/>
                <w:webHidden/>
              </w:rPr>
              <w:instrText xml:space="preserve"> PAGEREF _Toc25144004 \h </w:instrText>
            </w:r>
            <w:r>
              <w:rPr>
                <w:noProof/>
                <w:webHidden/>
              </w:rPr>
            </w:r>
            <w:r>
              <w:rPr>
                <w:noProof/>
                <w:webHidden/>
              </w:rPr>
              <w:fldChar w:fldCharType="separate"/>
            </w:r>
            <w:r w:rsidR="00967E99">
              <w:rPr>
                <w:noProof/>
                <w:webHidden/>
              </w:rPr>
              <w:t>41</w:t>
            </w:r>
            <w:r>
              <w:rPr>
                <w:noProof/>
                <w:webHidden/>
              </w:rPr>
              <w:fldChar w:fldCharType="end"/>
            </w:r>
          </w:hyperlink>
        </w:p>
        <w:p w14:paraId="1C82CFF3" w14:textId="5B4188B6" w:rsidR="007A0192" w:rsidRDefault="007A0192">
          <w:pPr>
            <w:pStyle w:val="Sumrio1"/>
            <w:tabs>
              <w:tab w:val="right" w:leader="dot" w:pos="9061"/>
            </w:tabs>
            <w:rPr>
              <w:rFonts w:eastAsiaTheme="minorEastAsia"/>
              <w:noProof/>
              <w:lang w:eastAsia="pt-BR"/>
            </w:rPr>
          </w:pPr>
          <w:hyperlink w:anchor="_Toc25144005" w:history="1">
            <w:r w:rsidRPr="007D1B07">
              <w:rPr>
                <w:rStyle w:val="Hyperlink"/>
                <w:rFonts w:ascii="Arial" w:eastAsia="Arial" w:hAnsi="Arial" w:cs="Arial"/>
                <w:b/>
                <w:noProof/>
              </w:rPr>
              <w:t xml:space="preserve">APÊNDICE A </w:t>
            </w:r>
            <w:r w:rsidRPr="007D1B07">
              <w:rPr>
                <w:rStyle w:val="Hyperlink"/>
                <w:rFonts w:ascii="latoblack" w:hAnsi="latoblack"/>
                <w:b/>
                <w:noProof/>
                <w:shd w:val="clear" w:color="auto" w:fill="FFFFFF"/>
              </w:rPr>
              <w:t>–</w:t>
            </w:r>
            <w:r w:rsidRPr="007D1B07">
              <w:rPr>
                <w:rStyle w:val="Hyperlink"/>
                <w:rFonts w:ascii="Arial" w:eastAsia="Arial" w:hAnsi="Arial" w:cs="Arial"/>
                <w:b/>
                <w:noProof/>
              </w:rPr>
              <w:t xml:space="preserve"> REQUISITOS DO SISTEMA</w:t>
            </w:r>
            <w:r>
              <w:rPr>
                <w:noProof/>
                <w:webHidden/>
              </w:rPr>
              <w:tab/>
            </w:r>
            <w:r>
              <w:rPr>
                <w:noProof/>
                <w:webHidden/>
              </w:rPr>
              <w:fldChar w:fldCharType="begin"/>
            </w:r>
            <w:r>
              <w:rPr>
                <w:noProof/>
                <w:webHidden/>
              </w:rPr>
              <w:instrText xml:space="preserve"> PAGEREF _Toc25144005 \h </w:instrText>
            </w:r>
            <w:r>
              <w:rPr>
                <w:noProof/>
                <w:webHidden/>
              </w:rPr>
            </w:r>
            <w:r>
              <w:rPr>
                <w:noProof/>
                <w:webHidden/>
              </w:rPr>
              <w:fldChar w:fldCharType="separate"/>
            </w:r>
            <w:r w:rsidR="00967E99">
              <w:rPr>
                <w:noProof/>
                <w:webHidden/>
              </w:rPr>
              <w:t>46</w:t>
            </w:r>
            <w:r>
              <w:rPr>
                <w:noProof/>
                <w:webHidden/>
              </w:rPr>
              <w:fldChar w:fldCharType="end"/>
            </w:r>
          </w:hyperlink>
        </w:p>
        <w:p w14:paraId="61706F06" w14:textId="70DDE9C6" w:rsidR="007A0192" w:rsidRDefault="007A0192">
          <w:pPr>
            <w:pStyle w:val="Sumrio1"/>
            <w:tabs>
              <w:tab w:val="right" w:leader="dot" w:pos="9061"/>
            </w:tabs>
            <w:rPr>
              <w:rFonts w:eastAsiaTheme="minorEastAsia"/>
              <w:noProof/>
              <w:lang w:eastAsia="pt-BR"/>
            </w:rPr>
          </w:pPr>
          <w:hyperlink w:anchor="_Toc25144006" w:history="1">
            <w:r w:rsidRPr="007D1B07">
              <w:rPr>
                <w:rStyle w:val="Hyperlink"/>
                <w:rFonts w:ascii="Arial" w:eastAsia="Arial" w:hAnsi="Arial" w:cs="Arial"/>
                <w:b/>
                <w:noProof/>
              </w:rPr>
              <w:t xml:space="preserve">APÊNDICE B </w:t>
            </w:r>
            <w:r w:rsidRPr="007D1B07">
              <w:rPr>
                <w:rStyle w:val="Hyperlink"/>
                <w:rFonts w:ascii="latoblack" w:hAnsi="latoblack"/>
                <w:b/>
                <w:noProof/>
                <w:shd w:val="clear" w:color="auto" w:fill="FFFFFF"/>
              </w:rPr>
              <w:t>–</w:t>
            </w:r>
            <w:r w:rsidRPr="007D1B07">
              <w:rPr>
                <w:rStyle w:val="Hyperlink"/>
                <w:rFonts w:ascii="Arial" w:eastAsia="Arial" w:hAnsi="Arial" w:cs="Arial"/>
                <w:b/>
                <w:noProof/>
              </w:rPr>
              <w:t xml:space="preserve">  Modelagem do Sistema</w:t>
            </w:r>
            <w:r>
              <w:rPr>
                <w:noProof/>
                <w:webHidden/>
              </w:rPr>
              <w:tab/>
            </w:r>
            <w:r>
              <w:rPr>
                <w:noProof/>
                <w:webHidden/>
              </w:rPr>
              <w:fldChar w:fldCharType="begin"/>
            </w:r>
            <w:r>
              <w:rPr>
                <w:noProof/>
                <w:webHidden/>
              </w:rPr>
              <w:instrText xml:space="preserve"> PAGEREF _Toc25144006 \h </w:instrText>
            </w:r>
            <w:r>
              <w:rPr>
                <w:noProof/>
                <w:webHidden/>
              </w:rPr>
            </w:r>
            <w:r>
              <w:rPr>
                <w:noProof/>
                <w:webHidden/>
              </w:rPr>
              <w:fldChar w:fldCharType="separate"/>
            </w:r>
            <w:r w:rsidR="00967E99">
              <w:rPr>
                <w:noProof/>
                <w:webHidden/>
              </w:rPr>
              <w:t>50</w:t>
            </w:r>
            <w:r>
              <w:rPr>
                <w:noProof/>
                <w:webHidden/>
              </w:rPr>
              <w:fldChar w:fldCharType="end"/>
            </w:r>
          </w:hyperlink>
        </w:p>
        <w:p w14:paraId="3160198A" w14:textId="14AF8CE7" w:rsidR="007A0192" w:rsidRDefault="007A0192">
          <w:pPr>
            <w:pStyle w:val="Sumrio2"/>
            <w:tabs>
              <w:tab w:val="right" w:leader="dot" w:pos="9061"/>
            </w:tabs>
            <w:rPr>
              <w:rFonts w:eastAsiaTheme="minorEastAsia"/>
              <w:noProof/>
              <w:lang w:eastAsia="pt-BR"/>
            </w:rPr>
          </w:pPr>
          <w:hyperlink w:anchor="_Toc25144007" w:history="1">
            <w:r w:rsidRPr="007D1B07">
              <w:rPr>
                <w:rStyle w:val="Hyperlink"/>
                <w:rFonts w:ascii="Arial" w:hAnsi="Arial" w:cs="Arial"/>
                <w:b/>
                <w:noProof/>
              </w:rPr>
              <w:t>6.1 Diagrama de Use Case</w:t>
            </w:r>
            <w:r>
              <w:rPr>
                <w:noProof/>
                <w:webHidden/>
              </w:rPr>
              <w:tab/>
            </w:r>
            <w:r>
              <w:rPr>
                <w:noProof/>
                <w:webHidden/>
              </w:rPr>
              <w:fldChar w:fldCharType="begin"/>
            </w:r>
            <w:r>
              <w:rPr>
                <w:noProof/>
                <w:webHidden/>
              </w:rPr>
              <w:instrText xml:space="preserve"> PAGEREF _Toc25144007 \h </w:instrText>
            </w:r>
            <w:r>
              <w:rPr>
                <w:noProof/>
                <w:webHidden/>
              </w:rPr>
            </w:r>
            <w:r>
              <w:rPr>
                <w:noProof/>
                <w:webHidden/>
              </w:rPr>
              <w:fldChar w:fldCharType="separate"/>
            </w:r>
            <w:r w:rsidR="00967E99">
              <w:rPr>
                <w:noProof/>
                <w:webHidden/>
              </w:rPr>
              <w:t>50</w:t>
            </w:r>
            <w:r>
              <w:rPr>
                <w:noProof/>
                <w:webHidden/>
              </w:rPr>
              <w:fldChar w:fldCharType="end"/>
            </w:r>
          </w:hyperlink>
        </w:p>
        <w:p w14:paraId="4EC08D3C" w14:textId="4CB176CE" w:rsidR="007A0192" w:rsidRDefault="007A0192">
          <w:pPr>
            <w:pStyle w:val="Sumrio3"/>
            <w:tabs>
              <w:tab w:val="right" w:leader="dot" w:pos="9061"/>
            </w:tabs>
            <w:rPr>
              <w:rFonts w:eastAsiaTheme="minorEastAsia"/>
              <w:noProof/>
              <w:lang w:eastAsia="pt-BR"/>
            </w:rPr>
          </w:pPr>
          <w:hyperlink w:anchor="_Toc25144008" w:history="1">
            <w:r w:rsidRPr="007D1B07">
              <w:rPr>
                <w:rStyle w:val="Hyperlink"/>
                <w:rFonts w:ascii="Arial" w:hAnsi="Arial" w:cs="Arial"/>
                <w:b/>
                <w:noProof/>
              </w:rPr>
              <w:t>6.1.1 Use Case Geral</w:t>
            </w:r>
            <w:r>
              <w:rPr>
                <w:noProof/>
                <w:webHidden/>
              </w:rPr>
              <w:tab/>
            </w:r>
            <w:r>
              <w:rPr>
                <w:noProof/>
                <w:webHidden/>
              </w:rPr>
              <w:fldChar w:fldCharType="begin"/>
            </w:r>
            <w:r>
              <w:rPr>
                <w:noProof/>
                <w:webHidden/>
              </w:rPr>
              <w:instrText xml:space="preserve"> PAGEREF _Toc25144008 \h </w:instrText>
            </w:r>
            <w:r>
              <w:rPr>
                <w:noProof/>
                <w:webHidden/>
              </w:rPr>
            </w:r>
            <w:r>
              <w:rPr>
                <w:noProof/>
                <w:webHidden/>
              </w:rPr>
              <w:fldChar w:fldCharType="separate"/>
            </w:r>
            <w:r w:rsidR="00967E99">
              <w:rPr>
                <w:noProof/>
                <w:webHidden/>
              </w:rPr>
              <w:t>50</w:t>
            </w:r>
            <w:r>
              <w:rPr>
                <w:noProof/>
                <w:webHidden/>
              </w:rPr>
              <w:fldChar w:fldCharType="end"/>
            </w:r>
          </w:hyperlink>
        </w:p>
        <w:p w14:paraId="4BF72949" w14:textId="3BD227C5" w:rsidR="007A0192" w:rsidRDefault="007A0192">
          <w:pPr>
            <w:pStyle w:val="Sumrio3"/>
            <w:tabs>
              <w:tab w:val="right" w:leader="dot" w:pos="9061"/>
            </w:tabs>
            <w:rPr>
              <w:rFonts w:eastAsiaTheme="minorEastAsia"/>
              <w:noProof/>
              <w:lang w:eastAsia="pt-BR"/>
            </w:rPr>
          </w:pPr>
          <w:hyperlink w:anchor="_Toc25144009" w:history="1">
            <w:r w:rsidRPr="007D1B07">
              <w:rPr>
                <w:rStyle w:val="Hyperlink"/>
                <w:rFonts w:ascii="Arial" w:hAnsi="Arial" w:cs="Arial"/>
                <w:b/>
                <w:noProof/>
              </w:rPr>
              <w:t>6.1.2 Use Case Específico- Manter Cliente</w:t>
            </w:r>
            <w:r>
              <w:rPr>
                <w:noProof/>
                <w:webHidden/>
              </w:rPr>
              <w:tab/>
            </w:r>
            <w:r>
              <w:rPr>
                <w:noProof/>
                <w:webHidden/>
              </w:rPr>
              <w:fldChar w:fldCharType="begin"/>
            </w:r>
            <w:r>
              <w:rPr>
                <w:noProof/>
                <w:webHidden/>
              </w:rPr>
              <w:instrText xml:space="preserve"> PAGEREF _Toc25144009 \h </w:instrText>
            </w:r>
            <w:r>
              <w:rPr>
                <w:noProof/>
                <w:webHidden/>
              </w:rPr>
            </w:r>
            <w:r>
              <w:rPr>
                <w:noProof/>
                <w:webHidden/>
              </w:rPr>
              <w:fldChar w:fldCharType="separate"/>
            </w:r>
            <w:r w:rsidR="00967E99">
              <w:rPr>
                <w:noProof/>
                <w:webHidden/>
              </w:rPr>
              <w:t>51</w:t>
            </w:r>
            <w:r>
              <w:rPr>
                <w:noProof/>
                <w:webHidden/>
              </w:rPr>
              <w:fldChar w:fldCharType="end"/>
            </w:r>
          </w:hyperlink>
        </w:p>
        <w:p w14:paraId="63F7C456" w14:textId="7D521356" w:rsidR="007A0192" w:rsidRDefault="007A0192">
          <w:pPr>
            <w:pStyle w:val="Sumrio3"/>
            <w:tabs>
              <w:tab w:val="right" w:leader="dot" w:pos="9061"/>
            </w:tabs>
            <w:rPr>
              <w:rFonts w:eastAsiaTheme="minorEastAsia"/>
              <w:noProof/>
              <w:lang w:eastAsia="pt-BR"/>
            </w:rPr>
          </w:pPr>
          <w:hyperlink w:anchor="_Toc25144010" w:history="1">
            <w:r w:rsidRPr="007D1B07">
              <w:rPr>
                <w:rStyle w:val="Hyperlink"/>
                <w:rFonts w:ascii="Arial" w:hAnsi="Arial" w:cs="Arial"/>
                <w:b/>
                <w:noProof/>
              </w:rPr>
              <w:t>6.1.3 Use Case Específico- Manter Funcionário</w:t>
            </w:r>
            <w:r>
              <w:rPr>
                <w:noProof/>
                <w:webHidden/>
              </w:rPr>
              <w:tab/>
            </w:r>
            <w:r>
              <w:rPr>
                <w:noProof/>
                <w:webHidden/>
              </w:rPr>
              <w:fldChar w:fldCharType="begin"/>
            </w:r>
            <w:r>
              <w:rPr>
                <w:noProof/>
                <w:webHidden/>
              </w:rPr>
              <w:instrText xml:space="preserve"> PAGEREF _Toc25144010 \h </w:instrText>
            </w:r>
            <w:r>
              <w:rPr>
                <w:noProof/>
                <w:webHidden/>
              </w:rPr>
            </w:r>
            <w:r>
              <w:rPr>
                <w:noProof/>
                <w:webHidden/>
              </w:rPr>
              <w:fldChar w:fldCharType="separate"/>
            </w:r>
            <w:r w:rsidR="00967E99">
              <w:rPr>
                <w:noProof/>
                <w:webHidden/>
              </w:rPr>
              <w:t>53</w:t>
            </w:r>
            <w:r>
              <w:rPr>
                <w:noProof/>
                <w:webHidden/>
              </w:rPr>
              <w:fldChar w:fldCharType="end"/>
            </w:r>
          </w:hyperlink>
        </w:p>
        <w:p w14:paraId="333409E2" w14:textId="737EC24D" w:rsidR="007A0192" w:rsidRDefault="007A0192">
          <w:pPr>
            <w:pStyle w:val="Sumrio3"/>
            <w:tabs>
              <w:tab w:val="right" w:leader="dot" w:pos="9061"/>
            </w:tabs>
            <w:rPr>
              <w:rFonts w:eastAsiaTheme="minorEastAsia"/>
              <w:noProof/>
              <w:lang w:eastAsia="pt-BR"/>
            </w:rPr>
          </w:pPr>
          <w:hyperlink w:anchor="_Toc25144011" w:history="1">
            <w:r w:rsidRPr="007D1B07">
              <w:rPr>
                <w:rStyle w:val="Hyperlink"/>
                <w:rFonts w:ascii="Arial" w:hAnsi="Arial" w:cs="Arial"/>
                <w:b/>
                <w:noProof/>
              </w:rPr>
              <w:t>6.1.4 Use Case Específico- Efetuar Login</w:t>
            </w:r>
            <w:r>
              <w:rPr>
                <w:noProof/>
                <w:webHidden/>
              </w:rPr>
              <w:tab/>
            </w:r>
            <w:r>
              <w:rPr>
                <w:noProof/>
                <w:webHidden/>
              </w:rPr>
              <w:fldChar w:fldCharType="begin"/>
            </w:r>
            <w:r>
              <w:rPr>
                <w:noProof/>
                <w:webHidden/>
              </w:rPr>
              <w:instrText xml:space="preserve"> PAGEREF _Toc25144011 \h </w:instrText>
            </w:r>
            <w:r>
              <w:rPr>
                <w:noProof/>
                <w:webHidden/>
              </w:rPr>
            </w:r>
            <w:r>
              <w:rPr>
                <w:noProof/>
                <w:webHidden/>
              </w:rPr>
              <w:fldChar w:fldCharType="separate"/>
            </w:r>
            <w:r w:rsidR="00967E99">
              <w:rPr>
                <w:noProof/>
                <w:webHidden/>
              </w:rPr>
              <w:t>55</w:t>
            </w:r>
            <w:r>
              <w:rPr>
                <w:noProof/>
                <w:webHidden/>
              </w:rPr>
              <w:fldChar w:fldCharType="end"/>
            </w:r>
          </w:hyperlink>
        </w:p>
        <w:p w14:paraId="6E6BF97E" w14:textId="18DB2871" w:rsidR="007A0192" w:rsidRDefault="007A0192">
          <w:pPr>
            <w:pStyle w:val="Sumrio3"/>
            <w:tabs>
              <w:tab w:val="right" w:leader="dot" w:pos="9061"/>
            </w:tabs>
            <w:rPr>
              <w:rFonts w:eastAsiaTheme="minorEastAsia"/>
              <w:noProof/>
              <w:lang w:eastAsia="pt-BR"/>
            </w:rPr>
          </w:pPr>
          <w:hyperlink w:anchor="_Toc25144012" w:history="1">
            <w:r w:rsidRPr="007D1B07">
              <w:rPr>
                <w:rStyle w:val="Hyperlink"/>
                <w:rFonts w:ascii="Arial" w:hAnsi="Arial" w:cs="Arial"/>
                <w:b/>
                <w:noProof/>
              </w:rPr>
              <w:t>6.1.5 Use Case Específico- Manter Transporte</w:t>
            </w:r>
            <w:r>
              <w:rPr>
                <w:noProof/>
                <w:webHidden/>
              </w:rPr>
              <w:tab/>
            </w:r>
            <w:r>
              <w:rPr>
                <w:noProof/>
                <w:webHidden/>
              </w:rPr>
              <w:fldChar w:fldCharType="begin"/>
            </w:r>
            <w:r>
              <w:rPr>
                <w:noProof/>
                <w:webHidden/>
              </w:rPr>
              <w:instrText xml:space="preserve"> PAGEREF _Toc25144012 \h </w:instrText>
            </w:r>
            <w:r>
              <w:rPr>
                <w:noProof/>
                <w:webHidden/>
              </w:rPr>
            </w:r>
            <w:r>
              <w:rPr>
                <w:noProof/>
                <w:webHidden/>
              </w:rPr>
              <w:fldChar w:fldCharType="separate"/>
            </w:r>
            <w:r w:rsidR="00967E99">
              <w:rPr>
                <w:noProof/>
                <w:webHidden/>
              </w:rPr>
              <w:t>57</w:t>
            </w:r>
            <w:r>
              <w:rPr>
                <w:noProof/>
                <w:webHidden/>
              </w:rPr>
              <w:fldChar w:fldCharType="end"/>
            </w:r>
          </w:hyperlink>
        </w:p>
        <w:p w14:paraId="3F4F412C" w14:textId="02F2F593" w:rsidR="007A0192" w:rsidRDefault="007A0192">
          <w:pPr>
            <w:pStyle w:val="Sumrio3"/>
            <w:tabs>
              <w:tab w:val="right" w:leader="dot" w:pos="9061"/>
            </w:tabs>
            <w:rPr>
              <w:rFonts w:eastAsiaTheme="minorEastAsia"/>
              <w:noProof/>
              <w:lang w:eastAsia="pt-BR"/>
            </w:rPr>
          </w:pPr>
          <w:hyperlink w:anchor="_Toc25144013" w:history="1">
            <w:r w:rsidRPr="007D1B07">
              <w:rPr>
                <w:rStyle w:val="Hyperlink"/>
                <w:rFonts w:ascii="Arial" w:hAnsi="Arial" w:cs="Arial"/>
                <w:b/>
                <w:noProof/>
              </w:rPr>
              <w:t>6.1.6 Use Case Específico- Manter Empresa</w:t>
            </w:r>
            <w:r>
              <w:rPr>
                <w:noProof/>
                <w:webHidden/>
              </w:rPr>
              <w:tab/>
            </w:r>
            <w:r>
              <w:rPr>
                <w:noProof/>
                <w:webHidden/>
              </w:rPr>
              <w:fldChar w:fldCharType="begin"/>
            </w:r>
            <w:r>
              <w:rPr>
                <w:noProof/>
                <w:webHidden/>
              </w:rPr>
              <w:instrText xml:space="preserve"> PAGEREF _Toc25144013 \h </w:instrText>
            </w:r>
            <w:r>
              <w:rPr>
                <w:noProof/>
                <w:webHidden/>
              </w:rPr>
            </w:r>
            <w:r>
              <w:rPr>
                <w:noProof/>
                <w:webHidden/>
              </w:rPr>
              <w:fldChar w:fldCharType="separate"/>
            </w:r>
            <w:r w:rsidR="00967E99">
              <w:rPr>
                <w:noProof/>
                <w:webHidden/>
              </w:rPr>
              <w:t>59</w:t>
            </w:r>
            <w:r>
              <w:rPr>
                <w:noProof/>
                <w:webHidden/>
              </w:rPr>
              <w:fldChar w:fldCharType="end"/>
            </w:r>
          </w:hyperlink>
        </w:p>
        <w:p w14:paraId="5E840C20" w14:textId="1736ED7F" w:rsidR="007A0192" w:rsidRDefault="007A0192">
          <w:pPr>
            <w:pStyle w:val="Sumrio3"/>
            <w:tabs>
              <w:tab w:val="right" w:leader="dot" w:pos="9061"/>
            </w:tabs>
            <w:rPr>
              <w:rFonts w:eastAsiaTheme="minorEastAsia"/>
              <w:noProof/>
              <w:lang w:eastAsia="pt-BR"/>
            </w:rPr>
          </w:pPr>
          <w:hyperlink w:anchor="_Toc25144014" w:history="1">
            <w:r w:rsidRPr="007D1B07">
              <w:rPr>
                <w:rStyle w:val="Hyperlink"/>
                <w:rFonts w:ascii="Arial" w:hAnsi="Arial" w:cs="Arial"/>
                <w:b/>
                <w:noProof/>
              </w:rPr>
              <w:t>6.1.7 Use Case Específico- Manter Ordem de Serviço</w:t>
            </w:r>
            <w:r>
              <w:rPr>
                <w:noProof/>
                <w:webHidden/>
              </w:rPr>
              <w:tab/>
            </w:r>
            <w:r>
              <w:rPr>
                <w:noProof/>
                <w:webHidden/>
              </w:rPr>
              <w:fldChar w:fldCharType="begin"/>
            </w:r>
            <w:r>
              <w:rPr>
                <w:noProof/>
                <w:webHidden/>
              </w:rPr>
              <w:instrText xml:space="preserve"> PAGEREF _Toc25144014 \h </w:instrText>
            </w:r>
            <w:r>
              <w:rPr>
                <w:noProof/>
                <w:webHidden/>
              </w:rPr>
            </w:r>
            <w:r>
              <w:rPr>
                <w:noProof/>
                <w:webHidden/>
              </w:rPr>
              <w:fldChar w:fldCharType="separate"/>
            </w:r>
            <w:r w:rsidR="00967E99">
              <w:rPr>
                <w:noProof/>
                <w:webHidden/>
              </w:rPr>
              <w:t>61</w:t>
            </w:r>
            <w:r>
              <w:rPr>
                <w:noProof/>
                <w:webHidden/>
              </w:rPr>
              <w:fldChar w:fldCharType="end"/>
            </w:r>
          </w:hyperlink>
        </w:p>
        <w:p w14:paraId="0AD20AFC" w14:textId="4616163E" w:rsidR="007A0192" w:rsidRDefault="007A0192">
          <w:pPr>
            <w:pStyle w:val="Sumrio3"/>
            <w:tabs>
              <w:tab w:val="right" w:leader="dot" w:pos="9061"/>
            </w:tabs>
            <w:rPr>
              <w:rFonts w:eastAsiaTheme="minorEastAsia"/>
              <w:noProof/>
              <w:lang w:eastAsia="pt-BR"/>
            </w:rPr>
          </w:pPr>
          <w:hyperlink w:anchor="_Toc25144015" w:history="1">
            <w:r w:rsidRPr="007D1B07">
              <w:rPr>
                <w:rStyle w:val="Hyperlink"/>
                <w:rFonts w:ascii="Arial" w:hAnsi="Arial" w:cs="Arial"/>
                <w:b/>
                <w:noProof/>
              </w:rPr>
              <w:t>6.1.8 Use Case Específico- Manter Rotas</w:t>
            </w:r>
            <w:r>
              <w:rPr>
                <w:noProof/>
                <w:webHidden/>
              </w:rPr>
              <w:tab/>
            </w:r>
            <w:r>
              <w:rPr>
                <w:noProof/>
                <w:webHidden/>
              </w:rPr>
              <w:fldChar w:fldCharType="begin"/>
            </w:r>
            <w:r>
              <w:rPr>
                <w:noProof/>
                <w:webHidden/>
              </w:rPr>
              <w:instrText xml:space="preserve"> PAGEREF _Toc25144015 \h </w:instrText>
            </w:r>
            <w:r>
              <w:rPr>
                <w:noProof/>
                <w:webHidden/>
              </w:rPr>
            </w:r>
            <w:r>
              <w:rPr>
                <w:noProof/>
                <w:webHidden/>
              </w:rPr>
              <w:fldChar w:fldCharType="separate"/>
            </w:r>
            <w:r w:rsidR="00967E99">
              <w:rPr>
                <w:noProof/>
                <w:webHidden/>
              </w:rPr>
              <w:t>63</w:t>
            </w:r>
            <w:r>
              <w:rPr>
                <w:noProof/>
                <w:webHidden/>
              </w:rPr>
              <w:fldChar w:fldCharType="end"/>
            </w:r>
          </w:hyperlink>
        </w:p>
        <w:p w14:paraId="36FC137B" w14:textId="78DFB4CD" w:rsidR="007A0192" w:rsidRDefault="007A0192">
          <w:pPr>
            <w:pStyle w:val="Sumrio3"/>
            <w:tabs>
              <w:tab w:val="right" w:leader="dot" w:pos="9061"/>
            </w:tabs>
            <w:rPr>
              <w:rFonts w:eastAsiaTheme="minorEastAsia"/>
              <w:noProof/>
              <w:lang w:eastAsia="pt-BR"/>
            </w:rPr>
          </w:pPr>
          <w:hyperlink w:anchor="_Toc25144016" w:history="1">
            <w:r w:rsidRPr="007D1B07">
              <w:rPr>
                <w:rStyle w:val="Hyperlink"/>
                <w:rFonts w:ascii="Arial" w:hAnsi="Arial" w:cs="Arial"/>
                <w:b/>
                <w:noProof/>
              </w:rPr>
              <w:t>6.1.9 Use Case Específico- Manter Cubagem</w:t>
            </w:r>
            <w:r>
              <w:rPr>
                <w:noProof/>
                <w:webHidden/>
              </w:rPr>
              <w:tab/>
            </w:r>
            <w:r>
              <w:rPr>
                <w:noProof/>
                <w:webHidden/>
              </w:rPr>
              <w:fldChar w:fldCharType="begin"/>
            </w:r>
            <w:r>
              <w:rPr>
                <w:noProof/>
                <w:webHidden/>
              </w:rPr>
              <w:instrText xml:space="preserve"> PAGEREF _Toc25144016 \h </w:instrText>
            </w:r>
            <w:r>
              <w:rPr>
                <w:noProof/>
                <w:webHidden/>
              </w:rPr>
            </w:r>
            <w:r>
              <w:rPr>
                <w:noProof/>
                <w:webHidden/>
              </w:rPr>
              <w:fldChar w:fldCharType="separate"/>
            </w:r>
            <w:r w:rsidR="00967E99">
              <w:rPr>
                <w:noProof/>
                <w:webHidden/>
              </w:rPr>
              <w:t>65</w:t>
            </w:r>
            <w:r>
              <w:rPr>
                <w:noProof/>
                <w:webHidden/>
              </w:rPr>
              <w:fldChar w:fldCharType="end"/>
            </w:r>
          </w:hyperlink>
        </w:p>
        <w:p w14:paraId="7F84166B" w14:textId="532027C0" w:rsidR="007A0192" w:rsidRDefault="007A0192">
          <w:pPr>
            <w:pStyle w:val="Sumrio3"/>
            <w:tabs>
              <w:tab w:val="right" w:leader="dot" w:pos="9061"/>
            </w:tabs>
            <w:rPr>
              <w:rFonts w:eastAsiaTheme="minorEastAsia"/>
              <w:noProof/>
              <w:lang w:eastAsia="pt-BR"/>
            </w:rPr>
          </w:pPr>
          <w:hyperlink w:anchor="_Toc25144017" w:history="1">
            <w:r w:rsidRPr="007D1B07">
              <w:rPr>
                <w:rStyle w:val="Hyperlink"/>
                <w:rFonts w:ascii="Arial" w:hAnsi="Arial" w:cs="Arial"/>
                <w:b/>
                <w:noProof/>
              </w:rPr>
              <w:t>6.1.10 Use Case Específico- Manter Usuário</w:t>
            </w:r>
            <w:r>
              <w:rPr>
                <w:noProof/>
                <w:webHidden/>
              </w:rPr>
              <w:tab/>
            </w:r>
            <w:r>
              <w:rPr>
                <w:noProof/>
                <w:webHidden/>
              </w:rPr>
              <w:fldChar w:fldCharType="begin"/>
            </w:r>
            <w:r>
              <w:rPr>
                <w:noProof/>
                <w:webHidden/>
              </w:rPr>
              <w:instrText xml:space="preserve"> PAGEREF _Toc25144017 \h </w:instrText>
            </w:r>
            <w:r>
              <w:rPr>
                <w:noProof/>
                <w:webHidden/>
              </w:rPr>
            </w:r>
            <w:r>
              <w:rPr>
                <w:noProof/>
                <w:webHidden/>
              </w:rPr>
              <w:fldChar w:fldCharType="separate"/>
            </w:r>
            <w:r w:rsidR="00967E99">
              <w:rPr>
                <w:noProof/>
                <w:webHidden/>
              </w:rPr>
              <w:t>67</w:t>
            </w:r>
            <w:r>
              <w:rPr>
                <w:noProof/>
                <w:webHidden/>
              </w:rPr>
              <w:fldChar w:fldCharType="end"/>
            </w:r>
          </w:hyperlink>
        </w:p>
        <w:p w14:paraId="095D04AE" w14:textId="3FC94155" w:rsidR="007A0192" w:rsidRDefault="007A0192">
          <w:pPr>
            <w:pStyle w:val="Sumrio2"/>
            <w:tabs>
              <w:tab w:val="right" w:leader="dot" w:pos="9061"/>
            </w:tabs>
            <w:rPr>
              <w:rFonts w:eastAsiaTheme="minorEastAsia"/>
              <w:noProof/>
              <w:lang w:eastAsia="pt-BR"/>
            </w:rPr>
          </w:pPr>
          <w:hyperlink w:anchor="_Toc25144018" w:history="1">
            <w:r w:rsidRPr="007D1B07">
              <w:rPr>
                <w:rStyle w:val="Hyperlink"/>
                <w:rFonts w:ascii="Arial" w:hAnsi="Arial" w:cs="Arial"/>
                <w:b/>
                <w:noProof/>
              </w:rPr>
              <w:t>6.2 Diagrama de Classes</w:t>
            </w:r>
            <w:r>
              <w:rPr>
                <w:noProof/>
                <w:webHidden/>
              </w:rPr>
              <w:tab/>
            </w:r>
            <w:r>
              <w:rPr>
                <w:noProof/>
                <w:webHidden/>
              </w:rPr>
              <w:fldChar w:fldCharType="begin"/>
            </w:r>
            <w:r>
              <w:rPr>
                <w:noProof/>
                <w:webHidden/>
              </w:rPr>
              <w:instrText xml:space="preserve"> PAGEREF _Toc25144018 \h </w:instrText>
            </w:r>
            <w:r>
              <w:rPr>
                <w:noProof/>
                <w:webHidden/>
              </w:rPr>
            </w:r>
            <w:r>
              <w:rPr>
                <w:noProof/>
                <w:webHidden/>
              </w:rPr>
              <w:fldChar w:fldCharType="separate"/>
            </w:r>
            <w:r w:rsidR="00967E99">
              <w:rPr>
                <w:noProof/>
                <w:webHidden/>
              </w:rPr>
              <w:t>69</w:t>
            </w:r>
            <w:r>
              <w:rPr>
                <w:noProof/>
                <w:webHidden/>
              </w:rPr>
              <w:fldChar w:fldCharType="end"/>
            </w:r>
          </w:hyperlink>
        </w:p>
        <w:p w14:paraId="508939C9" w14:textId="668E2479" w:rsidR="007A0192" w:rsidRDefault="007A0192">
          <w:pPr>
            <w:pStyle w:val="Sumrio2"/>
            <w:tabs>
              <w:tab w:val="right" w:leader="dot" w:pos="9061"/>
            </w:tabs>
            <w:rPr>
              <w:rFonts w:eastAsiaTheme="minorEastAsia"/>
              <w:noProof/>
              <w:lang w:eastAsia="pt-BR"/>
            </w:rPr>
          </w:pPr>
          <w:hyperlink w:anchor="_Toc25144019" w:history="1">
            <w:r w:rsidRPr="007D1B07">
              <w:rPr>
                <w:rStyle w:val="Hyperlink"/>
                <w:rFonts w:ascii="Arial" w:hAnsi="Arial" w:cs="Arial"/>
                <w:b/>
                <w:noProof/>
              </w:rPr>
              <w:t>6.3 Modelo Relacional</w:t>
            </w:r>
            <w:r>
              <w:rPr>
                <w:noProof/>
                <w:webHidden/>
              </w:rPr>
              <w:tab/>
            </w:r>
            <w:r>
              <w:rPr>
                <w:noProof/>
                <w:webHidden/>
              </w:rPr>
              <w:fldChar w:fldCharType="begin"/>
            </w:r>
            <w:r>
              <w:rPr>
                <w:noProof/>
                <w:webHidden/>
              </w:rPr>
              <w:instrText xml:space="preserve"> PAGEREF _Toc25144019 \h </w:instrText>
            </w:r>
            <w:r>
              <w:rPr>
                <w:noProof/>
                <w:webHidden/>
              </w:rPr>
            </w:r>
            <w:r>
              <w:rPr>
                <w:noProof/>
                <w:webHidden/>
              </w:rPr>
              <w:fldChar w:fldCharType="separate"/>
            </w:r>
            <w:r w:rsidR="00967E99">
              <w:rPr>
                <w:noProof/>
                <w:webHidden/>
              </w:rPr>
              <w:t>70</w:t>
            </w:r>
            <w:r>
              <w:rPr>
                <w:noProof/>
                <w:webHidden/>
              </w:rPr>
              <w:fldChar w:fldCharType="end"/>
            </w:r>
          </w:hyperlink>
        </w:p>
        <w:p w14:paraId="2156745C" w14:textId="3B7AC529" w:rsidR="00E34E11" w:rsidRDefault="005507EE">
          <w:r>
            <w:fldChar w:fldCharType="end"/>
          </w:r>
        </w:p>
      </w:sdtContent>
    </w:sdt>
    <w:p w14:paraId="2A525A2B" w14:textId="77777777" w:rsidR="00AF73B3" w:rsidRDefault="00E34E11">
      <w:pPr>
        <w:spacing w:line="259" w:lineRule="auto"/>
        <w:sectPr w:rsidR="00AF73B3" w:rsidSect="007D394D">
          <w:pgSz w:w="11906" w:h="16838"/>
          <w:pgMar w:top="1701" w:right="1134" w:bottom="1134" w:left="1701" w:header="708" w:footer="708" w:gutter="0"/>
          <w:cols w:space="708"/>
          <w:docGrid w:linePitch="360"/>
        </w:sectPr>
      </w:pPr>
      <w:r>
        <w:br w:type="page"/>
      </w:r>
    </w:p>
    <w:p w14:paraId="734D5497" w14:textId="0586E3B1" w:rsidR="00E34E11" w:rsidRDefault="00E34E11" w:rsidP="00E34E11">
      <w:pPr>
        <w:pStyle w:val="Ttulo1"/>
        <w:spacing w:line="360" w:lineRule="auto"/>
        <w:rPr>
          <w:rFonts w:ascii="Arial" w:hAnsi="Arial" w:cs="Arial"/>
          <w:b/>
          <w:color w:val="auto"/>
          <w:sz w:val="28"/>
        </w:rPr>
      </w:pPr>
      <w:bookmarkStart w:id="5" w:name="_Toc1054802"/>
      <w:bookmarkStart w:id="6" w:name="_Toc25143968"/>
      <w:r>
        <w:rPr>
          <w:rFonts w:ascii="Arial" w:hAnsi="Arial" w:cs="Arial"/>
          <w:b/>
          <w:color w:val="auto"/>
          <w:sz w:val="28"/>
        </w:rPr>
        <w:lastRenderedPageBreak/>
        <w:t>1</w:t>
      </w:r>
      <w:r w:rsidR="00967E99">
        <w:rPr>
          <w:rFonts w:ascii="Arial" w:hAnsi="Arial" w:cs="Arial"/>
          <w:b/>
          <w:color w:val="auto"/>
          <w:sz w:val="28"/>
        </w:rPr>
        <w:t>.</w:t>
      </w:r>
      <w:r>
        <w:rPr>
          <w:rFonts w:ascii="Arial" w:hAnsi="Arial" w:cs="Arial"/>
          <w:b/>
          <w:color w:val="auto"/>
          <w:sz w:val="28"/>
        </w:rPr>
        <w:t xml:space="preserve">      </w:t>
      </w:r>
      <w:r w:rsidRPr="00204701">
        <w:rPr>
          <w:rFonts w:ascii="Arial" w:hAnsi="Arial" w:cs="Arial"/>
          <w:b/>
          <w:color w:val="auto"/>
          <w:sz w:val="28"/>
        </w:rPr>
        <w:t>INTRODUÇÃO</w:t>
      </w:r>
      <w:bookmarkEnd w:id="5"/>
      <w:bookmarkEnd w:id="6"/>
    </w:p>
    <w:p w14:paraId="78B308F5" w14:textId="77777777" w:rsidR="00E34E11" w:rsidRPr="00030EEF" w:rsidRDefault="00E34E11" w:rsidP="00E34E11">
      <w:pPr>
        <w:spacing w:line="360" w:lineRule="auto"/>
        <w:ind w:firstLine="708"/>
        <w:jc w:val="both"/>
        <w:rPr>
          <w:rFonts w:ascii="Arial" w:hAnsi="Arial" w:cs="Arial"/>
          <w:sz w:val="24"/>
          <w:szCs w:val="24"/>
        </w:rPr>
      </w:pPr>
      <w:r w:rsidRPr="00030EEF">
        <w:rPr>
          <w:rFonts w:ascii="Arial" w:hAnsi="Arial" w:cs="Arial"/>
          <w:sz w:val="24"/>
          <w:szCs w:val="24"/>
        </w:rPr>
        <w:t>O atual cenário comercial mundial vem apresentando cada vez mais empresas que se posicionam de forma a atender seus clientes em qualquer localidade regional, quebrando assim as barreiras territoriais e, dessa forma, conseguindo atingir um número maior de pessoas. Entretanto quando uma empresa se pré-dispõe a trabalhar dessa forma, precisa tomar alguns cuidados para que o processo não encareça demais seu produto.</w:t>
      </w:r>
    </w:p>
    <w:p w14:paraId="7E6847FE" w14:textId="1EB71326" w:rsidR="00560F41" w:rsidRDefault="001211C4" w:rsidP="00E34E11">
      <w:pPr>
        <w:spacing w:line="360" w:lineRule="auto"/>
        <w:ind w:firstLine="708"/>
        <w:jc w:val="both"/>
        <w:rPr>
          <w:rFonts w:ascii="Arial" w:hAnsi="Arial" w:cs="Arial"/>
          <w:sz w:val="24"/>
          <w:szCs w:val="24"/>
        </w:rPr>
      </w:pPr>
      <w:r w:rsidRPr="009F3DED">
        <w:rPr>
          <w:rFonts w:ascii="Arial" w:hAnsi="Arial" w:cs="Arial"/>
          <w:sz w:val="24"/>
          <w:szCs w:val="24"/>
        </w:rPr>
        <w:t xml:space="preserve">No cenário nacional, segundo Louro (2018) os custos logísticos </w:t>
      </w:r>
      <w:r w:rsidR="00F3555F" w:rsidRPr="009F3DED">
        <w:rPr>
          <w:rFonts w:ascii="Arial" w:hAnsi="Arial" w:cs="Arial"/>
          <w:sz w:val="24"/>
          <w:szCs w:val="24"/>
        </w:rPr>
        <w:t>têm</w:t>
      </w:r>
      <w:r w:rsidRPr="009F3DED">
        <w:rPr>
          <w:rFonts w:ascii="Arial" w:hAnsi="Arial" w:cs="Arial"/>
          <w:sz w:val="24"/>
          <w:szCs w:val="24"/>
        </w:rPr>
        <w:t xml:space="preserve"> bastante significado nas empresas brasileiras, impactando suas despesas operacionais. Em uma pesquisa realizada pela fundação Dom Cabral, mostra que 12,37% correspondem a gastos com transporte e armazenagem no faturamento bruto anual das organizações, onde há um crescimento de 7,4% em relação aos últimos 3 anos. Portanto, uma boa gestão e aplicação de recursos nessa área garantem resultados vitais.</w:t>
      </w:r>
    </w:p>
    <w:p w14:paraId="076B929F" w14:textId="0E917CAA" w:rsidR="00E34E11" w:rsidRPr="00030EEF" w:rsidRDefault="00E34E11" w:rsidP="00E34E11">
      <w:pPr>
        <w:spacing w:line="360" w:lineRule="auto"/>
        <w:ind w:firstLine="708"/>
        <w:jc w:val="both"/>
        <w:rPr>
          <w:rFonts w:ascii="Arial" w:hAnsi="Arial" w:cs="Arial"/>
          <w:sz w:val="24"/>
          <w:szCs w:val="24"/>
        </w:rPr>
      </w:pPr>
      <w:r w:rsidRPr="00030EEF">
        <w:rPr>
          <w:rFonts w:ascii="Arial" w:hAnsi="Arial" w:cs="Arial"/>
          <w:sz w:val="24"/>
          <w:szCs w:val="24"/>
        </w:rPr>
        <w:t>Um desses cuidados está relacionado ao transporte desse produto até o cliente,</w:t>
      </w:r>
      <w:r>
        <w:rPr>
          <w:rFonts w:ascii="Arial" w:hAnsi="Arial" w:cs="Arial"/>
          <w:sz w:val="24"/>
          <w:szCs w:val="24"/>
        </w:rPr>
        <w:t xml:space="preserve"> e se o</w:t>
      </w:r>
      <w:r w:rsidRPr="00030EEF">
        <w:rPr>
          <w:rFonts w:ascii="Arial" w:hAnsi="Arial" w:cs="Arial"/>
          <w:sz w:val="24"/>
          <w:szCs w:val="24"/>
        </w:rPr>
        <w:t xml:space="preserve"> processo não</w:t>
      </w:r>
      <w:r>
        <w:rPr>
          <w:rFonts w:ascii="Arial" w:hAnsi="Arial" w:cs="Arial"/>
          <w:sz w:val="24"/>
          <w:szCs w:val="24"/>
        </w:rPr>
        <w:t xml:space="preserve"> for</w:t>
      </w:r>
      <w:r w:rsidRPr="00030EEF">
        <w:rPr>
          <w:rFonts w:ascii="Arial" w:hAnsi="Arial" w:cs="Arial"/>
          <w:sz w:val="24"/>
          <w:szCs w:val="24"/>
        </w:rPr>
        <w:t xml:space="preserve"> planejado adequadamente pode encarecer o produto e até mesmo inviabilizar o serviço. A esse planejamento dá-se o nome de logística.</w:t>
      </w:r>
    </w:p>
    <w:p w14:paraId="113710BB" w14:textId="5211E452" w:rsidR="00E34E11" w:rsidRPr="001D0331" w:rsidRDefault="00E34E11" w:rsidP="004F7B03">
      <w:pPr>
        <w:spacing w:line="360" w:lineRule="auto"/>
        <w:ind w:firstLine="708"/>
        <w:jc w:val="both"/>
        <w:rPr>
          <w:rFonts w:ascii="Arial" w:hAnsi="Arial" w:cs="Arial"/>
          <w:sz w:val="24"/>
          <w:szCs w:val="24"/>
        </w:rPr>
      </w:pPr>
      <w:r w:rsidRPr="001D0331">
        <w:rPr>
          <w:rFonts w:ascii="Arial" w:hAnsi="Arial" w:cs="Arial"/>
          <w:sz w:val="24"/>
          <w:szCs w:val="24"/>
        </w:rPr>
        <w:t xml:space="preserve">Na visão de Ballou (2008), a logística empresarial estuda </w:t>
      </w:r>
      <w:r>
        <w:rPr>
          <w:rFonts w:ascii="Arial" w:hAnsi="Arial" w:cs="Arial"/>
          <w:sz w:val="24"/>
          <w:szCs w:val="24"/>
        </w:rPr>
        <w:t xml:space="preserve">uma maneira de melhor rentabilidade nos serviços de distribuição aos consumidores, oferecendo um planejamento, organização e controle dos processos de movimentação e armazenagem que buscam aperfeiçoar o fluxo dos produtos. É um fator que envolve dois lados, o cliente, onde está busca de bens e serviços quando e onde deseja, e o fornecedor, que procuram oferecer uma maior facilidade na distribuição de seus produtos e serviços. </w:t>
      </w:r>
    </w:p>
    <w:p w14:paraId="1F1E962E" w14:textId="77777777" w:rsidR="00E34E11" w:rsidRDefault="00E34E11" w:rsidP="00E34E11">
      <w:pPr>
        <w:spacing w:line="360" w:lineRule="auto"/>
        <w:ind w:firstLine="708"/>
        <w:jc w:val="both"/>
        <w:rPr>
          <w:rFonts w:ascii="Arial" w:hAnsi="Arial" w:cs="Arial"/>
          <w:sz w:val="24"/>
          <w:szCs w:val="24"/>
        </w:rPr>
      </w:pPr>
      <w:r w:rsidRPr="00CB2577">
        <w:rPr>
          <w:rFonts w:ascii="Arial" w:hAnsi="Arial" w:cs="Arial"/>
          <w:sz w:val="24"/>
          <w:szCs w:val="24"/>
        </w:rPr>
        <w:t xml:space="preserve">A logística vem ganhando destaque na </w:t>
      </w:r>
      <w:r>
        <w:rPr>
          <w:rFonts w:ascii="Arial" w:hAnsi="Arial" w:cs="Arial"/>
          <w:sz w:val="24"/>
          <w:szCs w:val="24"/>
        </w:rPr>
        <w:t xml:space="preserve">gestão das organizações, possuindo </w:t>
      </w:r>
      <w:r w:rsidRPr="00CB2577">
        <w:rPr>
          <w:rFonts w:ascii="Arial" w:hAnsi="Arial" w:cs="Arial"/>
          <w:sz w:val="24"/>
          <w:szCs w:val="24"/>
        </w:rPr>
        <w:t xml:space="preserve">um papel importante para uma estratégia eficaz na distribuição de mercadorias, fazendo assim, produtos e serviços chegarem a consumidores com </w:t>
      </w:r>
      <w:r>
        <w:rPr>
          <w:rFonts w:ascii="Arial" w:hAnsi="Arial" w:cs="Arial"/>
          <w:sz w:val="24"/>
          <w:szCs w:val="24"/>
        </w:rPr>
        <w:t xml:space="preserve">o menor tempo e custo. </w:t>
      </w:r>
      <w:r w:rsidRPr="00594BCA">
        <w:rPr>
          <w:rFonts w:ascii="Arial" w:hAnsi="Arial" w:cs="Arial"/>
          <w:sz w:val="24"/>
          <w:szCs w:val="24"/>
        </w:rPr>
        <w:t>Segundo Ballou (2008) a dificuldade enfrentada pela logística é diminuir o espaço existente entre serviços e bens produzidos e a necessidade de consumo, visto que recursos e consumidores possam estar geograficamente distantes.</w:t>
      </w:r>
    </w:p>
    <w:p w14:paraId="463CABB5" w14:textId="7333845A" w:rsidR="005A5779" w:rsidRDefault="00E34E11" w:rsidP="00E34E11">
      <w:pPr>
        <w:spacing w:line="360" w:lineRule="auto"/>
        <w:ind w:firstLine="708"/>
        <w:jc w:val="both"/>
        <w:rPr>
          <w:rFonts w:ascii="Arial" w:hAnsi="Arial" w:cs="Arial"/>
          <w:sz w:val="24"/>
          <w:szCs w:val="24"/>
        </w:rPr>
      </w:pPr>
      <w:r>
        <w:rPr>
          <w:rFonts w:ascii="Arial" w:hAnsi="Arial" w:cs="Arial"/>
          <w:sz w:val="24"/>
          <w:szCs w:val="24"/>
        </w:rPr>
        <w:lastRenderedPageBreak/>
        <w:t xml:space="preserve"> </w:t>
      </w:r>
      <w:r w:rsidR="001211C4" w:rsidRPr="009F3DED">
        <w:rPr>
          <w:rFonts w:ascii="Arial" w:hAnsi="Arial" w:cs="Arial"/>
          <w:sz w:val="24"/>
          <w:szCs w:val="24"/>
        </w:rPr>
        <w:t>O</w:t>
      </w:r>
      <w:r w:rsidRPr="009F3DED">
        <w:rPr>
          <w:rFonts w:ascii="Arial" w:hAnsi="Arial" w:cs="Arial"/>
          <w:sz w:val="24"/>
          <w:szCs w:val="24"/>
        </w:rPr>
        <w:t xml:space="preserve"> uso de ferramentas tecnológicas</w:t>
      </w:r>
      <w:r w:rsidR="001211C4" w:rsidRPr="009F3DED">
        <w:rPr>
          <w:rFonts w:ascii="Arial" w:hAnsi="Arial" w:cs="Arial"/>
          <w:sz w:val="24"/>
          <w:szCs w:val="24"/>
        </w:rPr>
        <w:t xml:space="preserve"> (softwares)</w:t>
      </w:r>
      <w:r w:rsidRPr="009F3DED">
        <w:rPr>
          <w:rFonts w:ascii="Arial" w:hAnsi="Arial" w:cs="Arial"/>
          <w:sz w:val="24"/>
          <w:szCs w:val="24"/>
        </w:rPr>
        <w:t xml:space="preserve"> adequadas podem ser um importante instrumento para o acompanhamento do fluxo e distribuição de mercadorias</w:t>
      </w:r>
      <w:r w:rsidR="001211C4" w:rsidRPr="009F3DED">
        <w:rPr>
          <w:rFonts w:ascii="Arial" w:hAnsi="Arial" w:cs="Arial"/>
          <w:sz w:val="24"/>
          <w:szCs w:val="24"/>
        </w:rPr>
        <w:t>?</w:t>
      </w:r>
    </w:p>
    <w:p w14:paraId="5A8FF421" w14:textId="77777777" w:rsidR="00431689" w:rsidRDefault="00431689" w:rsidP="00431689">
      <w:pPr>
        <w:spacing w:line="360" w:lineRule="auto"/>
        <w:ind w:firstLine="708"/>
        <w:jc w:val="both"/>
        <w:rPr>
          <w:rFonts w:ascii="Arial" w:hAnsi="Arial" w:cs="Arial"/>
          <w:sz w:val="24"/>
          <w:szCs w:val="24"/>
        </w:rPr>
      </w:pPr>
      <w:r w:rsidRPr="00955ED4">
        <w:rPr>
          <w:rFonts w:ascii="Arial" w:hAnsi="Arial" w:cs="Arial"/>
          <w:sz w:val="24"/>
          <w:szCs w:val="24"/>
        </w:rPr>
        <w:t xml:space="preserve">Devido à alta demanda do comércio mundial e a globalização comercial, há uma necessidade de inovações tecnológicas na área de logística. </w:t>
      </w:r>
      <w:r>
        <w:rPr>
          <w:rFonts w:ascii="Arial" w:hAnsi="Arial" w:cs="Arial"/>
          <w:sz w:val="24"/>
          <w:szCs w:val="24"/>
        </w:rPr>
        <w:t>Mesmo com o avanço da tecnologia ainda existem falhas e</w:t>
      </w:r>
      <w:r w:rsidRPr="00955ED4">
        <w:rPr>
          <w:rFonts w:ascii="Arial" w:hAnsi="Arial" w:cs="Arial"/>
          <w:sz w:val="24"/>
          <w:szCs w:val="24"/>
        </w:rPr>
        <w:t xml:space="preserve"> retardo na comunicação pelo sistema, porque os dados</w:t>
      </w:r>
      <w:r>
        <w:rPr>
          <w:rFonts w:ascii="Arial" w:hAnsi="Arial" w:cs="Arial"/>
          <w:sz w:val="24"/>
          <w:szCs w:val="24"/>
        </w:rPr>
        <w:t xml:space="preserve"> referentes as informações utilizadas no processo logístico,</w:t>
      </w:r>
      <w:r w:rsidRPr="00955ED4">
        <w:rPr>
          <w:rFonts w:ascii="Arial" w:hAnsi="Arial" w:cs="Arial"/>
          <w:sz w:val="24"/>
          <w:szCs w:val="24"/>
        </w:rPr>
        <w:t xml:space="preserve"> não foram apresentados no formato adequado.</w:t>
      </w:r>
      <w:r>
        <w:rPr>
          <w:rFonts w:ascii="Arial" w:hAnsi="Arial" w:cs="Arial"/>
          <w:sz w:val="24"/>
          <w:szCs w:val="24"/>
        </w:rPr>
        <w:t xml:space="preserve"> </w:t>
      </w:r>
      <w:r w:rsidRPr="00955ED4">
        <w:rPr>
          <w:rFonts w:ascii="Arial" w:hAnsi="Arial" w:cs="Arial"/>
          <w:sz w:val="24"/>
          <w:szCs w:val="24"/>
        </w:rPr>
        <w:t>(MOURA, 2004).</w:t>
      </w:r>
    </w:p>
    <w:p w14:paraId="3C187B52" w14:textId="3E841848" w:rsidR="00431689" w:rsidRPr="00431689" w:rsidRDefault="00431689" w:rsidP="00431689">
      <w:pPr>
        <w:spacing w:line="360" w:lineRule="auto"/>
        <w:jc w:val="both"/>
        <w:rPr>
          <w:rFonts w:ascii="Arial" w:hAnsi="Arial" w:cs="Arial"/>
          <w:sz w:val="24"/>
          <w:szCs w:val="28"/>
        </w:rPr>
      </w:pPr>
      <w:r>
        <w:rPr>
          <w:rFonts w:ascii="Arial" w:hAnsi="Arial" w:cs="Arial"/>
          <w:sz w:val="24"/>
          <w:szCs w:val="28"/>
        </w:rPr>
        <w:tab/>
      </w:r>
      <w:r w:rsidRPr="009F3DED">
        <w:rPr>
          <w:rFonts w:ascii="Arial" w:hAnsi="Arial" w:cs="Arial"/>
          <w:sz w:val="24"/>
          <w:szCs w:val="28"/>
        </w:rPr>
        <w:t>Diminuir os custos logísticos, através de informações apresentadas no formato adequado, traz nesse sentido a necessidade de desenvolver uma ferramenta capaz de gerenciar as cargas e traçar a melhor rota, e adequar o espaço dentro do veículo.</w:t>
      </w:r>
    </w:p>
    <w:p w14:paraId="58706E59" w14:textId="00A3FFE4" w:rsidR="009F3DED" w:rsidRDefault="00F0119C" w:rsidP="00E34E11">
      <w:pPr>
        <w:spacing w:line="360" w:lineRule="auto"/>
        <w:ind w:firstLine="708"/>
        <w:jc w:val="both"/>
        <w:rPr>
          <w:rFonts w:ascii="Arial" w:hAnsi="Arial" w:cs="Arial"/>
          <w:bCs/>
          <w:sz w:val="24"/>
          <w:szCs w:val="24"/>
        </w:rPr>
      </w:pPr>
      <w:r>
        <w:rPr>
          <w:rFonts w:ascii="Arial" w:hAnsi="Arial" w:cs="Arial"/>
          <w:bCs/>
          <w:sz w:val="24"/>
          <w:szCs w:val="24"/>
        </w:rPr>
        <w:t xml:space="preserve">O objetivo </w:t>
      </w:r>
      <w:r w:rsidR="008A75C8">
        <w:rPr>
          <w:rFonts w:ascii="Arial" w:hAnsi="Arial" w:cs="Arial"/>
          <w:bCs/>
          <w:sz w:val="24"/>
          <w:szCs w:val="24"/>
        </w:rPr>
        <w:t xml:space="preserve">geral </w:t>
      </w:r>
      <w:r>
        <w:rPr>
          <w:rFonts w:ascii="Arial" w:hAnsi="Arial" w:cs="Arial"/>
          <w:bCs/>
          <w:sz w:val="24"/>
          <w:szCs w:val="24"/>
        </w:rPr>
        <w:t>desse trabalho foi o desenvolvimento de um software que irá auxiliar as empresas nos processos logísticos, realizando os cadastros dos transportes, funcionários e clientes da empresa, e utiliza a aplicação da API do Google Maps para realizar a roteirização dos trajetos</w:t>
      </w:r>
      <w:r w:rsidR="005A5779">
        <w:rPr>
          <w:rFonts w:ascii="Arial" w:hAnsi="Arial" w:cs="Arial"/>
          <w:bCs/>
          <w:sz w:val="24"/>
          <w:szCs w:val="24"/>
        </w:rPr>
        <w:t xml:space="preserve"> e o algoritmo do problema da mochila onde dispões as mercadorias dentro do caminhão otimizando o espaço a ser utilizado</w:t>
      </w:r>
      <w:r>
        <w:rPr>
          <w:rFonts w:ascii="Arial" w:hAnsi="Arial" w:cs="Arial"/>
          <w:bCs/>
          <w:sz w:val="24"/>
          <w:szCs w:val="24"/>
        </w:rPr>
        <w:t xml:space="preserve">, mostrando que o mesmo pode ser utilizado em aplicações web. </w:t>
      </w:r>
    </w:p>
    <w:p w14:paraId="2E9C8A12" w14:textId="1566BD6F" w:rsidR="008A75C8" w:rsidRDefault="008A75C8" w:rsidP="00E34E11">
      <w:pPr>
        <w:spacing w:line="360" w:lineRule="auto"/>
        <w:ind w:firstLine="708"/>
        <w:jc w:val="both"/>
        <w:rPr>
          <w:rFonts w:ascii="Arial" w:hAnsi="Arial" w:cs="Arial"/>
          <w:bCs/>
          <w:sz w:val="24"/>
          <w:szCs w:val="24"/>
        </w:rPr>
      </w:pPr>
      <w:r>
        <w:rPr>
          <w:rFonts w:ascii="Arial" w:hAnsi="Arial" w:cs="Arial"/>
          <w:bCs/>
          <w:sz w:val="24"/>
          <w:szCs w:val="24"/>
        </w:rPr>
        <w:t xml:space="preserve">O </w:t>
      </w:r>
      <w:r w:rsidR="003F0CF2">
        <w:rPr>
          <w:rFonts w:ascii="Arial" w:hAnsi="Arial" w:cs="Arial"/>
          <w:bCs/>
          <w:sz w:val="24"/>
          <w:szCs w:val="24"/>
        </w:rPr>
        <w:t>O</w:t>
      </w:r>
      <w:r>
        <w:rPr>
          <w:rFonts w:ascii="Arial" w:hAnsi="Arial" w:cs="Arial"/>
          <w:bCs/>
          <w:sz w:val="24"/>
          <w:szCs w:val="24"/>
        </w:rPr>
        <w:t xml:space="preserve">bjetivo </w:t>
      </w:r>
      <w:r w:rsidR="003F0CF2">
        <w:rPr>
          <w:rFonts w:ascii="Arial" w:hAnsi="Arial" w:cs="Arial"/>
          <w:bCs/>
          <w:sz w:val="24"/>
          <w:szCs w:val="24"/>
        </w:rPr>
        <w:t>específico</w:t>
      </w:r>
      <w:r w:rsidR="00091B60">
        <w:rPr>
          <w:rFonts w:ascii="Arial" w:hAnsi="Arial" w:cs="Arial"/>
          <w:bCs/>
          <w:sz w:val="24"/>
          <w:szCs w:val="24"/>
        </w:rPr>
        <w:t xml:space="preserve">: </w:t>
      </w:r>
    </w:p>
    <w:p w14:paraId="701D867E" w14:textId="77777777" w:rsidR="00091B60" w:rsidRDefault="00091B60" w:rsidP="00091B60">
      <w:pPr>
        <w:pStyle w:val="PargrafodaLista"/>
        <w:numPr>
          <w:ilvl w:val="0"/>
          <w:numId w:val="3"/>
        </w:numPr>
        <w:spacing w:line="360" w:lineRule="auto"/>
        <w:jc w:val="both"/>
        <w:rPr>
          <w:rFonts w:ascii="Arial" w:hAnsi="Arial" w:cs="Arial"/>
          <w:sz w:val="24"/>
          <w:szCs w:val="24"/>
        </w:rPr>
      </w:pPr>
      <w:r w:rsidRPr="009529F3">
        <w:rPr>
          <w:rFonts w:ascii="Arial" w:hAnsi="Arial" w:cs="Arial"/>
          <w:sz w:val="24"/>
          <w:szCs w:val="24"/>
        </w:rPr>
        <w:t>Conceituar o que é logística, seus principais processos</w:t>
      </w:r>
      <w:r>
        <w:rPr>
          <w:rFonts w:ascii="Arial" w:hAnsi="Arial" w:cs="Arial"/>
          <w:sz w:val="24"/>
          <w:szCs w:val="24"/>
        </w:rPr>
        <w:t>;</w:t>
      </w:r>
    </w:p>
    <w:p w14:paraId="37BD70F5" w14:textId="77777777" w:rsidR="00091B60" w:rsidRDefault="00091B60" w:rsidP="00091B60">
      <w:pPr>
        <w:pStyle w:val="PargrafodaLista"/>
        <w:numPr>
          <w:ilvl w:val="0"/>
          <w:numId w:val="3"/>
        </w:numPr>
        <w:spacing w:line="360" w:lineRule="auto"/>
        <w:jc w:val="both"/>
        <w:rPr>
          <w:rFonts w:ascii="Arial" w:hAnsi="Arial" w:cs="Arial"/>
          <w:sz w:val="24"/>
          <w:szCs w:val="24"/>
        </w:rPr>
      </w:pPr>
      <w:r>
        <w:rPr>
          <w:rFonts w:ascii="Arial" w:hAnsi="Arial" w:cs="Arial"/>
          <w:sz w:val="24"/>
          <w:szCs w:val="24"/>
        </w:rPr>
        <w:t>Compreender como a área de TI pode auxiliar na logística de transporte;</w:t>
      </w:r>
    </w:p>
    <w:p w14:paraId="79A3311B" w14:textId="60210E42" w:rsidR="00091B60" w:rsidRPr="009529F3" w:rsidRDefault="00091B60" w:rsidP="00091B60">
      <w:pPr>
        <w:pStyle w:val="PargrafodaLista"/>
        <w:numPr>
          <w:ilvl w:val="0"/>
          <w:numId w:val="3"/>
        </w:numPr>
        <w:spacing w:line="360" w:lineRule="auto"/>
        <w:jc w:val="both"/>
        <w:rPr>
          <w:rFonts w:ascii="Arial" w:hAnsi="Arial" w:cs="Arial"/>
          <w:sz w:val="24"/>
          <w:szCs w:val="24"/>
        </w:rPr>
      </w:pPr>
      <w:r>
        <w:rPr>
          <w:rFonts w:ascii="Arial" w:hAnsi="Arial" w:cs="Arial"/>
          <w:sz w:val="24"/>
          <w:szCs w:val="24"/>
        </w:rPr>
        <w:t>Levantar as necessidades funcionais do sistema</w:t>
      </w:r>
      <w:r w:rsidR="00F97DF6">
        <w:rPr>
          <w:rFonts w:ascii="Arial" w:hAnsi="Arial" w:cs="Arial"/>
          <w:sz w:val="24"/>
          <w:szCs w:val="24"/>
        </w:rPr>
        <w:t>;</w:t>
      </w:r>
    </w:p>
    <w:p w14:paraId="049FCB4E" w14:textId="77777777" w:rsidR="00091B60" w:rsidRPr="009529F3" w:rsidRDefault="00091B60" w:rsidP="00091B60">
      <w:pPr>
        <w:pStyle w:val="PargrafodaLista"/>
        <w:numPr>
          <w:ilvl w:val="0"/>
          <w:numId w:val="3"/>
        </w:numPr>
        <w:spacing w:line="360" w:lineRule="auto"/>
        <w:jc w:val="both"/>
        <w:rPr>
          <w:rFonts w:ascii="Arial" w:hAnsi="Arial" w:cs="Arial"/>
          <w:sz w:val="24"/>
          <w:szCs w:val="24"/>
        </w:rPr>
      </w:pPr>
      <w:r w:rsidRPr="009529F3">
        <w:rPr>
          <w:rFonts w:ascii="Arial" w:hAnsi="Arial" w:cs="Arial"/>
          <w:sz w:val="24"/>
          <w:szCs w:val="24"/>
        </w:rPr>
        <w:t>Criar a documentação do sistema</w:t>
      </w:r>
      <w:r>
        <w:rPr>
          <w:rFonts w:ascii="Arial" w:hAnsi="Arial" w:cs="Arial"/>
          <w:sz w:val="24"/>
          <w:szCs w:val="24"/>
        </w:rPr>
        <w:t>;</w:t>
      </w:r>
    </w:p>
    <w:p w14:paraId="0147116F" w14:textId="08A035C3" w:rsidR="00091B60" w:rsidRDefault="00091B60" w:rsidP="00091B60">
      <w:pPr>
        <w:pStyle w:val="PargrafodaLista"/>
        <w:numPr>
          <w:ilvl w:val="0"/>
          <w:numId w:val="3"/>
        </w:numPr>
        <w:spacing w:line="360" w:lineRule="auto"/>
        <w:jc w:val="both"/>
        <w:rPr>
          <w:rFonts w:ascii="Arial" w:hAnsi="Arial" w:cs="Arial"/>
          <w:sz w:val="24"/>
          <w:szCs w:val="24"/>
        </w:rPr>
      </w:pPr>
      <w:r w:rsidRPr="009529F3">
        <w:rPr>
          <w:rFonts w:ascii="Arial" w:hAnsi="Arial" w:cs="Arial"/>
          <w:sz w:val="24"/>
          <w:szCs w:val="24"/>
        </w:rPr>
        <w:t>Entender a funcionalidade e aplicação do Google Maps</w:t>
      </w:r>
      <w:r>
        <w:rPr>
          <w:rFonts w:ascii="Arial" w:hAnsi="Arial" w:cs="Arial"/>
          <w:sz w:val="24"/>
          <w:szCs w:val="24"/>
        </w:rPr>
        <w:t>;</w:t>
      </w:r>
    </w:p>
    <w:p w14:paraId="053B236E" w14:textId="3CF7D822" w:rsidR="00B15079" w:rsidRPr="009529F3" w:rsidRDefault="00B15079" w:rsidP="00091B60">
      <w:pPr>
        <w:pStyle w:val="PargrafodaLista"/>
        <w:numPr>
          <w:ilvl w:val="0"/>
          <w:numId w:val="3"/>
        </w:numPr>
        <w:spacing w:line="360" w:lineRule="auto"/>
        <w:jc w:val="both"/>
        <w:rPr>
          <w:rFonts w:ascii="Arial" w:hAnsi="Arial" w:cs="Arial"/>
          <w:sz w:val="24"/>
          <w:szCs w:val="24"/>
        </w:rPr>
      </w:pPr>
      <w:r>
        <w:rPr>
          <w:rFonts w:ascii="Arial" w:hAnsi="Arial" w:cs="Arial"/>
          <w:sz w:val="24"/>
          <w:szCs w:val="24"/>
        </w:rPr>
        <w:t xml:space="preserve">Compreender o problema da mochila , e como </w:t>
      </w:r>
      <w:r w:rsidR="003F0CF2">
        <w:rPr>
          <w:rFonts w:ascii="Arial" w:hAnsi="Arial" w:cs="Arial"/>
          <w:sz w:val="24"/>
          <w:szCs w:val="24"/>
        </w:rPr>
        <w:t>aplicá-la</w:t>
      </w:r>
      <w:r>
        <w:rPr>
          <w:rFonts w:ascii="Arial" w:hAnsi="Arial" w:cs="Arial"/>
          <w:sz w:val="24"/>
          <w:szCs w:val="24"/>
        </w:rPr>
        <w:t xml:space="preserve"> no sistema;</w:t>
      </w:r>
    </w:p>
    <w:p w14:paraId="1E74753E" w14:textId="77777777" w:rsidR="00091B60" w:rsidRPr="009529F3" w:rsidRDefault="00091B60" w:rsidP="00091B60">
      <w:pPr>
        <w:pStyle w:val="PargrafodaLista"/>
        <w:numPr>
          <w:ilvl w:val="0"/>
          <w:numId w:val="3"/>
        </w:numPr>
        <w:spacing w:line="360" w:lineRule="auto"/>
        <w:jc w:val="both"/>
        <w:rPr>
          <w:rFonts w:ascii="Arial" w:hAnsi="Arial" w:cs="Arial"/>
          <w:sz w:val="24"/>
          <w:szCs w:val="24"/>
        </w:rPr>
      </w:pPr>
      <w:r w:rsidRPr="009529F3">
        <w:rPr>
          <w:rFonts w:ascii="Arial" w:hAnsi="Arial" w:cs="Arial"/>
          <w:sz w:val="24"/>
          <w:szCs w:val="24"/>
        </w:rPr>
        <w:t>Averiguar a  aplicabilidade da API, onde fornece opções para se traçar uma rota</w:t>
      </w:r>
      <w:r>
        <w:rPr>
          <w:rFonts w:ascii="Arial" w:hAnsi="Arial" w:cs="Arial"/>
          <w:sz w:val="24"/>
          <w:szCs w:val="24"/>
        </w:rPr>
        <w:t>; e</w:t>
      </w:r>
    </w:p>
    <w:p w14:paraId="74C27B8D" w14:textId="77777777" w:rsidR="00091B60" w:rsidRPr="009529F3" w:rsidRDefault="00091B60" w:rsidP="00091B60">
      <w:pPr>
        <w:pStyle w:val="PargrafodaLista"/>
        <w:numPr>
          <w:ilvl w:val="0"/>
          <w:numId w:val="3"/>
        </w:numPr>
        <w:spacing w:line="360" w:lineRule="auto"/>
        <w:jc w:val="both"/>
        <w:rPr>
          <w:rFonts w:ascii="Arial" w:hAnsi="Arial" w:cs="Arial"/>
          <w:sz w:val="24"/>
          <w:szCs w:val="24"/>
        </w:rPr>
      </w:pPr>
      <w:r w:rsidRPr="009529F3">
        <w:rPr>
          <w:rFonts w:ascii="Arial" w:hAnsi="Arial" w:cs="Arial"/>
          <w:sz w:val="24"/>
          <w:szCs w:val="24"/>
        </w:rPr>
        <w:t>Desenvolver o sistema.</w:t>
      </w:r>
    </w:p>
    <w:p w14:paraId="7FE6BDFD" w14:textId="3F55D2BC" w:rsidR="00091B60" w:rsidRPr="00F0119C" w:rsidRDefault="00091B60" w:rsidP="00E34E11">
      <w:pPr>
        <w:spacing w:line="360" w:lineRule="auto"/>
        <w:ind w:firstLine="708"/>
        <w:jc w:val="both"/>
        <w:rPr>
          <w:rFonts w:ascii="Arial" w:hAnsi="Arial" w:cs="Arial"/>
          <w:bCs/>
          <w:sz w:val="24"/>
          <w:szCs w:val="24"/>
        </w:rPr>
      </w:pPr>
    </w:p>
    <w:p w14:paraId="3E70F1ED" w14:textId="5254C76C" w:rsidR="00655055" w:rsidRDefault="00C57D95" w:rsidP="00E34E11">
      <w:pPr>
        <w:spacing w:line="360" w:lineRule="auto"/>
        <w:ind w:firstLine="708"/>
        <w:jc w:val="both"/>
        <w:rPr>
          <w:rFonts w:ascii="Arial" w:hAnsi="Arial" w:cs="Arial"/>
          <w:sz w:val="24"/>
          <w:szCs w:val="24"/>
        </w:rPr>
      </w:pPr>
      <w:r>
        <w:rPr>
          <w:rFonts w:ascii="Arial" w:hAnsi="Arial" w:cs="Arial"/>
          <w:sz w:val="24"/>
          <w:szCs w:val="24"/>
        </w:rPr>
        <w:t>Na sessão 2 sobre revisão bibliográfica</w:t>
      </w:r>
      <w:r w:rsidR="001E69E4">
        <w:rPr>
          <w:rFonts w:ascii="Arial" w:hAnsi="Arial" w:cs="Arial"/>
          <w:sz w:val="24"/>
          <w:szCs w:val="24"/>
        </w:rPr>
        <w:t xml:space="preserve"> é apresentado os conceitos teóricos, e o levantamento bibliográfico </w:t>
      </w:r>
      <w:r w:rsidR="005A5779">
        <w:rPr>
          <w:rFonts w:ascii="Arial" w:hAnsi="Arial" w:cs="Arial"/>
          <w:sz w:val="24"/>
          <w:szCs w:val="24"/>
        </w:rPr>
        <w:t>conceitua</w:t>
      </w:r>
      <w:r w:rsidR="003F0CF2">
        <w:rPr>
          <w:rFonts w:ascii="Arial" w:hAnsi="Arial" w:cs="Arial"/>
          <w:sz w:val="24"/>
          <w:szCs w:val="24"/>
        </w:rPr>
        <w:t>n</w:t>
      </w:r>
      <w:r w:rsidR="005A5779">
        <w:rPr>
          <w:rFonts w:ascii="Arial" w:hAnsi="Arial" w:cs="Arial"/>
          <w:sz w:val="24"/>
          <w:szCs w:val="24"/>
        </w:rPr>
        <w:t>do o que é logística</w:t>
      </w:r>
      <w:r>
        <w:rPr>
          <w:rFonts w:ascii="Arial" w:hAnsi="Arial" w:cs="Arial"/>
          <w:sz w:val="24"/>
          <w:szCs w:val="24"/>
        </w:rPr>
        <w:t>,</w:t>
      </w:r>
      <w:r w:rsidR="005A5779">
        <w:rPr>
          <w:rFonts w:ascii="Arial" w:hAnsi="Arial" w:cs="Arial"/>
          <w:sz w:val="24"/>
          <w:szCs w:val="24"/>
        </w:rPr>
        <w:t xml:space="preserve"> </w:t>
      </w:r>
      <w:r w:rsidR="003F0CF2">
        <w:rPr>
          <w:rFonts w:ascii="Arial" w:hAnsi="Arial" w:cs="Arial"/>
          <w:sz w:val="24"/>
          <w:szCs w:val="24"/>
        </w:rPr>
        <w:t xml:space="preserve">a </w:t>
      </w:r>
      <w:r>
        <w:rPr>
          <w:rFonts w:ascii="Arial" w:hAnsi="Arial" w:cs="Arial"/>
          <w:sz w:val="24"/>
          <w:szCs w:val="24"/>
        </w:rPr>
        <w:t xml:space="preserve">aplicabilidade do Google Maps, aonde fornece a opção de traçar as rotas. </w:t>
      </w:r>
      <w:r w:rsidR="00655055">
        <w:rPr>
          <w:rFonts w:ascii="Arial" w:hAnsi="Arial" w:cs="Arial"/>
          <w:sz w:val="24"/>
          <w:szCs w:val="24"/>
        </w:rPr>
        <w:t xml:space="preserve">Nos métodos foram </w:t>
      </w:r>
      <w:r w:rsidR="00655055">
        <w:rPr>
          <w:rFonts w:ascii="Arial" w:hAnsi="Arial" w:cs="Arial"/>
          <w:sz w:val="24"/>
          <w:szCs w:val="24"/>
        </w:rPr>
        <w:lastRenderedPageBreak/>
        <w:t xml:space="preserve">especificados os procedimentos e ferramentas que foram utilizados para desenvolver e criar o projeto, que se encontra na sessão 3. Na sessão 4 foi apresentado o resultado do sistema aonde foram explicadas e demonstradas as telas do sistema. As considerações finais do projeto e sugestões para trabalhos futuros estão descritas </w:t>
      </w:r>
      <w:r w:rsidR="007A6CF0">
        <w:rPr>
          <w:rFonts w:ascii="Arial" w:hAnsi="Arial" w:cs="Arial"/>
          <w:sz w:val="24"/>
          <w:szCs w:val="24"/>
        </w:rPr>
        <w:t>na sessão</w:t>
      </w:r>
      <w:r w:rsidR="00655055">
        <w:rPr>
          <w:rFonts w:ascii="Arial" w:hAnsi="Arial" w:cs="Arial"/>
          <w:sz w:val="24"/>
          <w:szCs w:val="24"/>
        </w:rPr>
        <w:t xml:space="preserve"> 5. </w:t>
      </w:r>
    </w:p>
    <w:p w14:paraId="1973502E" w14:textId="7C350867" w:rsidR="003F0CF2" w:rsidRDefault="003F0CF2" w:rsidP="00E34E11">
      <w:pPr>
        <w:spacing w:line="360" w:lineRule="auto"/>
        <w:ind w:firstLine="708"/>
        <w:jc w:val="both"/>
        <w:rPr>
          <w:rFonts w:ascii="Arial" w:hAnsi="Arial" w:cs="Arial"/>
          <w:sz w:val="24"/>
          <w:szCs w:val="24"/>
        </w:rPr>
      </w:pPr>
      <w:r>
        <w:rPr>
          <w:rFonts w:ascii="Arial" w:hAnsi="Arial" w:cs="Arial"/>
          <w:sz w:val="24"/>
          <w:szCs w:val="24"/>
        </w:rPr>
        <w:t>A documentação do sistema encontra-se no Apêndice A. E os diagramas de use case, classe e modelo relacional do sistema estão no Apêndice B.</w:t>
      </w:r>
    </w:p>
    <w:p w14:paraId="5F8F8D80" w14:textId="54909E6A" w:rsidR="00E34E11" w:rsidRPr="00C57D95" w:rsidRDefault="00E34E11" w:rsidP="00C57D95">
      <w:pPr>
        <w:pStyle w:val="Ttulo1"/>
        <w:rPr>
          <w:rFonts w:ascii="Arial" w:hAnsi="Arial" w:cs="Arial"/>
          <w:b/>
          <w:bCs/>
          <w:color w:val="auto"/>
          <w:sz w:val="22"/>
          <w:szCs w:val="22"/>
        </w:rPr>
      </w:pPr>
      <w:r>
        <w:rPr>
          <w:sz w:val="24"/>
          <w:szCs w:val="24"/>
        </w:rPr>
        <w:br w:type="page"/>
      </w:r>
      <w:bookmarkStart w:id="7" w:name="_Toc1054803"/>
      <w:bookmarkStart w:id="8" w:name="_Toc25143969"/>
      <w:r w:rsidRPr="00C57D95">
        <w:rPr>
          <w:rFonts w:ascii="Arial" w:hAnsi="Arial" w:cs="Arial"/>
          <w:b/>
          <w:bCs/>
          <w:color w:val="auto"/>
          <w:sz w:val="28"/>
          <w:szCs w:val="28"/>
        </w:rPr>
        <w:lastRenderedPageBreak/>
        <w:t>2.</w:t>
      </w:r>
      <w:r w:rsidRPr="00C57D95">
        <w:rPr>
          <w:rFonts w:ascii="Arial" w:hAnsi="Arial" w:cs="Arial"/>
          <w:b/>
          <w:bCs/>
          <w:color w:val="auto"/>
          <w:sz w:val="28"/>
          <w:szCs w:val="28"/>
        </w:rPr>
        <w:tab/>
        <w:t>REVISÃO BIBLIOGRÁFICA</w:t>
      </w:r>
      <w:bookmarkEnd w:id="7"/>
      <w:bookmarkEnd w:id="8"/>
    </w:p>
    <w:p w14:paraId="21344C5B" w14:textId="2F38EB45" w:rsidR="00E34E11" w:rsidRDefault="00E34E11" w:rsidP="00E34E11">
      <w:pPr>
        <w:spacing w:line="360" w:lineRule="auto"/>
        <w:rPr>
          <w:rFonts w:ascii="Arial" w:hAnsi="Arial" w:cs="Arial"/>
          <w:sz w:val="24"/>
          <w:szCs w:val="24"/>
        </w:rPr>
      </w:pPr>
      <w:r>
        <w:rPr>
          <w:rFonts w:ascii="Arial" w:hAnsi="Arial" w:cs="Arial"/>
          <w:sz w:val="28"/>
          <w:szCs w:val="28"/>
        </w:rPr>
        <w:tab/>
      </w:r>
      <w:r>
        <w:rPr>
          <w:rFonts w:ascii="Arial" w:hAnsi="Arial" w:cs="Arial"/>
          <w:sz w:val="24"/>
          <w:szCs w:val="24"/>
        </w:rPr>
        <w:t>Es</w:t>
      </w:r>
      <w:r w:rsidR="00924AD6">
        <w:rPr>
          <w:rFonts w:ascii="Arial" w:hAnsi="Arial" w:cs="Arial"/>
          <w:sz w:val="24"/>
          <w:szCs w:val="24"/>
        </w:rPr>
        <w:t xml:space="preserve">te capítulo relaciona conceitos e definições inerentes </w:t>
      </w:r>
      <w:r>
        <w:rPr>
          <w:rFonts w:ascii="Arial" w:hAnsi="Arial" w:cs="Arial"/>
          <w:sz w:val="24"/>
          <w:szCs w:val="24"/>
        </w:rPr>
        <w:t xml:space="preserve">ao trabalho que servirão como base para o desenvolvimento do projeto. </w:t>
      </w:r>
    </w:p>
    <w:p w14:paraId="6E620544" w14:textId="77777777" w:rsidR="00E34E11" w:rsidRDefault="00E34E11" w:rsidP="00E34E11">
      <w:pPr>
        <w:pStyle w:val="Ttulo2"/>
        <w:spacing w:line="360" w:lineRule="auto"/>
        <w:rPr>
          <w:rFonts w:ascii="Arial" w:hAnsi="Arial" w:cs="Arial"/>
          <w:b/>
          <w:color w:val="auto"/>
          <w:sz w:val="28"/>
        </w:rPr>
      </w:pPr>
      <w:bookmarkStart w:id="9" w:name="_Toc1054804"/>
      <w:bookmarkStart w:id="10" w:name="_Toc25143970"/>
      <w:r w:rsidRPr="00216893">
        <w:rPr>
          <w:rFonts w:ascii="Arial" w:hAnsi="Arial" w:cs="Arial"/>
          <w:b/>
          <w:color w:val="auto"/>
          <w:sz w:val="28"/>
        </w:rPr>
        <w:t>2.1 Logística</w:t>
      </w:r>
      <w:bookmarkEnd w:id="9"/>
      <w:bookmarkEnd w:id="10"/>
    </w:p>
    <w:p w14:paraId="4170E31C" w14:textId="27843322" w:rsidR="00E34E11" w:rsidRDefault="00E34E11" w:rsidP="00E34E11">
      <w:pPr>
        <w:spacing w:line="360" w:lineRule="auto"/>
        <w:ind w:firstLine="708"/>
        <w:jc w:val="both"/>
        <w:rPr>
          <w:rFonts w:ascii="Arial" w:hAnsi="Arial" w:cs="Arial"/>
          <w:sz w:val="24"/>
          <w:szCs w:val="24"/>
        </w:rPr>
      </w:pPr>
      <w:r>
        <w:rPr>
          <w:rFonts w:ascii="Arial" w:hAnsi="Arial" w:cs="Arial"/>
          <w:sz w:val="24"/>
          <w:szCs w:val="24"/>
        </w:rPr>
        <w:t xml:space="preserve">A logística estuda como conseguir uma melhor distribuição dos produtos e alcançar uma maior lucratividade nos serviços de entrega aos clientes, possuindo uma melhor organização, planejamento e uma gestão eficaz das atividades de estoque e do fluxo de cargas. Esse assunto é de suma importância para a administração empresarial, pois há uma grande abrangência de área geográfica em escala mundial. A logística cuida de todos os processos de movimentações e armazenagem, que simplificam a movimentação de produtos desde a compra da matéria prima até o consumo final, assim como as informações </w:t>
      </w:r>
      <w:r w:rsidR="00200CC1">
        <w:rPr>
          <w:rFonts w:ascii="Arial" w:hAnsi="Arial" w:cs="Arial"/>
          <w:sz w:val="24"/>
          <w:szCs w:val="24"/>
        </w:rPr>
        <w:t>favoráveis de produtos que podem s</w:t>
      </w:r>
      <w:r w:rsidR="00FC1C16">
        <w:rPr>
          <w:rFonts w:ascii="Arial" w:hAnsi="Arial" w:cs="Arial"/>
          <w:sz w:val="24"/>
          <w:szCs w:val="24"/>
        </w:rPr>
        <w:t>er</w:t>
      </w:r>
      <w:r w:rsidR="00200CC1">
        <w:rPr>
          <w:rFonts w:ascii="Arial" w:hAnsi="Arial" w:cs="Arial"/>
          <w:sz w:val="24"/>
          <w:szCs w:val="24"/>
        </w:rPr>
        <w:t xml:space="preserve"> de interesse do cliente</w:t>
      </w:r>
      <w:r>
        <w:rPr>
          <w:rFonts w:ascii="Arial" w:hAnsi="Arial" w:cs="Arial"/>
          <w:sz w:val="24"/>
          <w:szCs w:val="24"/>
        </w:rPr>
        <w:t xml:space="preserve"> (BALLOU, 2008).</w:t>
      </w:r>
    </w:p>
    <w:p w14:paraId="22C5881C" w14:textId="6C82DE07" w:rsidR="00E34E11" w:rsidRPr="00474A0E" w:rsidRDefault="00E34E11" w:rsidP="00E34E11">
      <w:pPr>
        <w:pStyle w:val="Ttulo3"/>
        <w:spacing w:line="360" w:lineRule="auto"/>
        <w:ind w:firstLine="708"/>
        <w:rPr>
          <w:rFonts w:ascii="Arial" w:hAnsi="Arial" w:cs="Arial"/>
          <w:b/>
          <w:color w:val="auto"/>
          <w:szCs w:val="28"/>
        </w:rPr>
      </w:pPr>
      <w:bookmarkStart w:id="11" w:name="_Toc25143971"/>
      <w:r w:rsidRPr="00474A0E">
        <w:rPr>
          <w:rFonts w:ascii="Arial" w:hAnsi="Arial" w:cs="Arial"/>
          <w:b/>
          <w:color w:val="auto"/>
          <w:szCs w:val="28"/>
        </w:rPr>
        <w:t>2.1.</w:t>
      </w:r>
      <w:r w:rsidR="00616016" w:rsidRPr="00474A0E">
        <w:rPr>
          <w:rFonts w:ascii="Arial" w:hAnsi="Arial" w:cs="Arial"/>
          <w:b/>
          <w:color w:val="auto"/>
          <w:szCs w:val="28"/>
        </w:rPr>
        <w:t>1</w:t>
      </w:r>
      <w:r w:rsidRPr="00474A0E">
        <w:rPr>
          <w:rFonts w:ascii="Arial" w:hAnsi="Arial" w:cs="Arial"/>
          <w:b/>
          <w:color w:val="auto"/>
          <w:szCs w:val="28"/>
        </w:rPr>
        <w:t xml:space="preserve"> Tipos de Logística</w:t>
      </w:r>
      <w:bookmarkEnd w:id="11"/>
      <w:r w:rsidRPr="00474A0E">
        <w:rPr>
          <w:rFonts w:ascii="Arial" w:hAnsi="Arial" w:cs="Arial"/>
          <w:b/>
          <w:color w:val="auto"/>
          <w:szCs w:val="28"/>
        </w:rPr>
        <w:t xml:space="preserve"> </w:t>
      </w:r>
    </w:p>
    <w:p w14:paraId="0F0352F9" w14:textId="745A8293" w:rsidR="00E34E11" w:rsidRDefault="00E34E11" w:rsidP="00E34E11">
      <w:pPr>
        <w:spacing w:line="360" w:lineRule="auto"/>
        <w:ind w:firstLine="708"/>
        <w:jc w:val="both"/>
        <w:rPr>
          <w:rFonts w:ascii="Arial" w:hAnsi="Arial" w:cs="Arial"/>
          <w:sz w:val="24"/>
          <w:szCs w:val="24"/>
        </w:rPr>
      </w:pPr>
      <w:r w:rsidRPr="00CD472F">
        <w:rPr>
          <w:rFonts w:ascii="Arial" w:hAnsi="Arial" w:cs="Arial"/>
          <w:sz w:val="24"/>
          <w:szCs w:val="24"/>
        </w:rPr>
        <w:t>Segundo Bowersox e Closs (2009), a logística abrange áreas de deslocamento, estoque, armazenagem, manusei</w:t>
      </w:r>
      <w:r>
        <w:rPr>
          <w:rFonts w:ascii="Arial" w:hAnsi="Arial" w:cs="Arial"/>
          <w:sz w:val="24"/>
          <w:szCs w:val="24"/>
        </w:rPr>
        <w:t>o</w:t>
      </w:r>
      <w:r w:rsidRPr="00CD472F">
        <w:rPr>
          <w:rFonts w:ascii="Arial" w:hAnsi="Arial" w:cs="Arial"/>
          <w:sz w:val="24"/>
          <w:szCs w:val="24"/>
        </w:rPr>
        <w:t xml:space="preserve"> de materia</w:t>
      </w:r>
      <w:r>
        <w:rPr>
          <w:rFonts w:ascii="Arial" w:hAnsi="Arial" w:cs="Arial"/>
          <w:sz w:val="24"/>
          <w:szCs w:val="24"/>
        </w:rPr>
        <w:t>i</w:t>
      </w:r>
      <w:r w:rsidRPr="00CD472F">
        <w:rPr>
          <w:rFonts w:ascii="Arial" w:hAnsi="Arial" w:cs="Arial"/>
          <w:sz w:val="24"/>
          <w:szCs w:val="24"/>
        </w:rPr>
        <w:t>s, empacotamento e integração de informações. Tem crescido muito a importância da logística dentro das empresas, pois sua posição estratégica traz consigo vantagens competitivas</w:t>
      </w:r>
      <w:r w:rsidR="00644B69">
        <w:rPr>
          <w:rFonts w:ascii="Arial" w:hAnsi="Arial" w:cs="Arial"/>
          <w:sz w:val="24"/>
          <w:szCs w:val="24"/>
        </w:rPr>
        <w:t>, como,</w:t>
      </w:r>
      <w:r>
        <w:rPr>
          <w:rFonts w:ascii="Arial" w:hAnsi="Arial" w:cs="Arial"/>
          <w:sz w:val="24"/>
          <w:szCs w:val="24"/>
        </w:rPr>
        <w:t xml:space="preserve"> baixo de custo de entrega, agilidade no transporte, organização dos estoques, procedimentos ágeis no compartilhar de informação</w:t>
      </w:r>
      <w:r w:rsidRPr="00CD472F">
        <w:rPr>
          <w:rFonts w:ascii="Arial" w:hAnsi="Arial" w:cs="Arial"/>
          <w:sz w:val="24"/>
          <w:szCs w:val="24"/>
        </w:rPr>
        <w:t>. A obrigação operacional da logística está associada a disponibilidade de matérias-primas, produtos acabados e estoques</w:t>
      </w:r>
      <w:r>
        <w:rPr>
          <w:rFonts w:ascii="Arial" w:hAnsi="Arial" w:cs="Arial"/>
          <w:sz w:val="24"/>
          <w:szCs w:val="24"/>
        </w:rPr>
        <w:t>.</w:t>
      </w:r>
    </w:p>
    <w:p w14:paraId="0D92C1CC" w14:textId="76E8E42F" w:rsidR="00E34E11" w:rsidRPr="00DA751F" w:rsidRDefault="00DA751F" w:rsidP="00DA751F">
      <w:pPr>
        <w:pStyle w:val="Ttulo4"/>
        <w:spacing w:line="360" w:lineRule="auto"/>
        <w:rPr>
          <w:rFonts w:ascii="Arial" w:hAnsi="Arial" w:cs="Arial"/>
          <w:b/>
          <w:i w:val="0"/>
          <w:color w:val="auto"/>
          <w:sz w:val="28"/>
        </w:rPr>
      </w:pPr>
      <w:r>
        <w:rPr>
          <w:rFonts w:ascii="Arial" w:hAnsi="Arial" w:cs="Arial"/>
          <w:b/>
          <w:i w:val="0"/>
          <w:color w:val="auto"/>
          <w:sz w:val="28"/>
        </w:rPr>
        <w:tab/>
      </w:r>
      <w:bookmarkStart w:id="12" w:name="_Toc25143972"/>
      <w:r w:rsidR="00E34E11" w:rsidRPr="00474A0E">
        <w:rPr>
          <w:rFonts w:ascii="Arial" w:hAnsi="Arial" w:cs="Arial"/>
          <w:b/>
          <w:i w:val="0"/>
          <w:color w:val="auto"/>
          <w:sz w:val="24"/>
        </w:rPr>
        <w:t>2.1.</w:t>
      </w:r>
      <w:r w:rsidR="00616016" w:rsidRPr="00474A0E">
        <w:rPr>
          <w:rFonts w:ascii="Arial" w:hAnsi="Arial" w:cs="Arial"/>
          <w:b/>
          <w:i w:val="0"/>
          <w:color w:val="auto"/>
          <w:sz w:val="24"/>
        </w:rPr>
        <w:t>1</w:t>
      </w:r>
      <w:r w:rsidRPr="00474A0E">
        <w:rPr>
          <w:rFonts w:ascii="Arial" w:hAnsi="Arial" w:cs="Arial"/>
          <w:b/>
          <w:i w:val="0"/>
          <w:color w:val="auto"/>
          <w:sz w:val="24"/>
        </w:rPr>
        <w:t>.1</w:t>
      </w:r>
      <w:r w:rsidR="00E34E11" w:rsidRPr="00474A0E">
        <w:rPr>
          <w:rFonts w:ascii="Arial" w:hAnsi="Arial" w:cs="Arial"/>
          <w:b/>
          <w:i w:val="0"/>
          <w:color w:val="auto"/>
          <w:sz w:val="24"/>
        </w:rPr>
        <w:t xml:space="preserve"> Logística de Transportes</w:t>
      </w:r>
      <w:bookmarkEnd w:id="12"/>
    </w:p>
    <w:p w14:paraId="0F7D0587" w14:textId="0C395216" w:rsidR="00C06315" w:rsidRPr="00C06315" w:rsidRDefault="00C06315" w:rsidP="00DA751F">
      <w:pPr>
        <w:spacing w:line="360" w:lineRule="auto"/>
        <w:ind w:firstLine="708"/>
        <w:jc w:val="both"/>
        <w:rPr>
          <w:rFonts w:ascii="Arial" w:hAnsi="Arial" w:cs="Arial"/>
          <w:sz w:val="24"/>
          <w:szCs w:val="28"/>
        </w:rPr>
      </w:pPr>
      <w:r w:rsidRPr="00C06315">
        <w:rPr>
          <w:rFonts w:ascii="Arial" w:hAnsi="Arial" w:cs="Arial"/>
          <w:sz w:val="24"/>
          <w:szCs w:val="28"/>
        </w:rPr>
        <w:t>A logística de transporte segundo Patrus (2017), é uma das es</w:t>
      </w:r>
      <w:r w:rsidR="00767358">
        <w:rPr>
          <w:rFonts w:ascii="Arial" w:hAnsi="Arial" w:cs="Arial"/>
          <w:sz w:val="24"/>
          <w:szCs w:val="28"/>
        </w:rPr>
        <w:t>sências funções logísticas, esta auxilia de</w:t>
      </w:r>
      <w:r w:rsidRPr="00C06315">
        <w:rPr>
          <w:rFonts w:ascii="Arial" w:hAnsi="Arial" w:cs="Arial"/>
          <w:sz w:val="24"/>
          <w:szCs w:val="28"/>
        </w:rPr>
        <w:t xml:space="preserve"> forma dec</w:t>
      </w:r>
      <w:r w:rsidR="00767358">
        <w:rPr>
          <w:rFonts w:ascii="Arial" w:hAnsi="Arial" w:cs="Arial"/>
          <w:sz w:val="24"/>
          <w:szCs w:val="28"/>
        </w:rPr>
        <w:t>isiva em diversos aspectos no</w:t>
      </w:r>
      <w:r w:rsidRPr="00C06315">
        <w:rPr>
          <w:rFonts w:ascii="Arial" w:hAnsi="Arial" w:cs="Arial"/>
          <w:sz w:val="24"/>
          <w:szCs w:val="28"/>
        </w:rPr>
        <w:t xml:space="preserve"> relacionamento com os clientes, e é onde se concentra uma boa parte dos custos logísticos. Dessa maneira configura-se como uma ação estratégica importante para o levantamento de uma imagem positiva da empresa </w:t>
      </w:r>
      <w:r w:rsidR="00767358">
        <w:rPr>
          <w:rFonts w:ascii="Arial" w:hAnsi="Arial" w:cs="Arial"/>
          <w:sz w:val="24"/>
          <w:szCs w:val="28"/>
        </w:rPr>
        <w:t xml:space="preserve">junto </w:t>
      </w:r>
      <w:r w:rsidRPr="00C06315">
        <w:rPr>
          <w:rFonts w:ascii="Arial" w:hAnsi="Arial" w:cs="Arial"/>
          <w:sz w:val="24"/>
          <w:szCs w:val="28"/>
        </w:rPr>
        <w:t>aos seus clientes.</w:t>
      </w:r>
    </w:p>
    <w:p w14:paraId="28A1CA87" w14:textId="4EA9BE0E" w:rsidR="00C06315" w:rsidRDefault="00C06315" w:rsidP="00C06315">
      <w:pPr>
        <w:spacing w:line="360" w:lineRule="auto"/>
        <w:ind w:firstLine="708"/>
        <w:jc w:val="both"/>
        <w:rPr>
          <w:rFonts w:ascii="Arial" w:hAnsi="Arial" w:cs="Arial"/>
          <w:sz w:val="24"/>
          <w:szCs w:val="28"/>
        </w:rPr>
      </w:pPr>
      <w:r w:rsidRPr="00C06315">
        <w:rPr>
          <w:rFonts w:ascii="Arial" w:hAnsi="Arial" w:cs="Arial"/>
          <w:sz w:val="24"/>
          <w:szCs w:val="28"/>
        </w:rPr>
        <w:t>Pode ser definida a logística de transporte como a área logística responsável na determinação d</w:t>
      </w:r>
      <w:r w:rsidR="00FC1C16">
        <w:rPr>
          <w:rFonts w:ascii="Arial" w:hAnsi="Arial" w:cs="Arial"/>
          <w:sz w:val="24"/>
          <w:szCs w:val="28"/>
        </w:rPr>
        <w:t xml:space="preserve">os meios de locomoção sendo definido como </w:t>
      </w:r>
      <w:r w:rsidRPr="00C06315">
        <w:rPr>
          <w:rFonts w:ascii="Arial" w:hAnsi="Arial" w:cs="Arial"/>
          <w:sz w:val="24"/>
          <w:szCs w:val="28"/>
        </w:rPr>
        <w:t>um modal</w:t>
      </w:r>
      <w:r w:rsidR="00FC1C16">
        <w:rPr>
          <w:rStyle w:val="Refdenotaderodap"/>
          <w:rFonts w:ascii="Arial" w:hAnsi="Arial" w:cs="Arial"/>
          <w:sz w:val="24"/>
          <w:szCs w:val="28"/>
        </w:rPr>
        <w:footnoteReference w:id="1"/>
      </w:r>
      <w:r w:rsidRPr="00C06315">
        <w:rPr>
          <w:rFonts w:ascii="Arial" w:hAnsi="Arial" w:cs="Arial"/>
          <w:sz w:val="24"/>
          <w:szCs w:val="28"/>
        </w:rPr>
        <w:t xml:space="preserve"> ideal para </w:t>
      </w:r>
      <w:r w:rsidRPr="00C06315">
        <w:rPr>
          <w:rFonts w:ascii="Arial" w:hAnsi="Arial" w:cs="Arial"/>
          <w:sz w:val="24"/>
          <w:szCs w:val="28"/>
        </w:rPr>
        <w:lastRenderedPageBreak/>
        <w:t>transportar um grande volume de mercadoria, de maneira rápida e com o menor custo (PATRUS, 2017).</w:t>
      </w:r>
    </w:p>
    <w:p w14:paraId="67E3AE3D" w14:textId="4BD509CD" w:rsidR="00047C0B" w:rsidRDefault="00047C0B" w:rsidP="00047C0B">
      <w:pPr>
        <w:spacing w:line="360" w:lineRule="auto"/>
        <w:ind w:firstLine="708"/>
        <w:jc w:val="both"/>
        <w:rPr>
          <w:rFonts w:ascii="Arial" w:hAnsi="Arial" w:cs="Arial"/>
          <w:sz w:val="24"/>
          <w:szCs w:val="28"/>
        </w:rPr>
      </w:pPr>
      <w:r>
        <w:rPr>
          <w:rFonts w:ascii="Arial" w:hAnsi="Arial" w:cs="Arial"/>
          <w:sz w:val="24"/>
          <w:szCs w:val="28"/>
        </w:rPr>
        <w:t>Segundo Valente (2008), deve ser estabelecida uma quantidade de carga para cada tipo de transporte</w:t>
      </w:r>
      <w:r w:rsidRPr="00160892">
        <w:rPr>
          <w:rFonts w:ascii="Arial" w:hAnsi="Arial" w:cs="Arial"/>
          <w:sz w:val="24"/>
          <w:szCs w:val="28"/>
        </w:rPr>
        <w:t>. A má distribuição e a abundância de carga em cima do veículo modificam</w:t>
      </w:r>
      <w:r>
        <w:rPr>
          <w:rFonts w:ascii="Arial" w:hAnsi="Arial" w:cs="Arial"/>
          <w:sz w:val="24"/>
          <w:szCs w:val="28"/>
        </w:rPr>
        <w:t xml:space="preserve"> </w:t>
      </w:r>
      <w:r w:rsidRPr="00160892">
        <w:rPr>
          <w:rFonts w:ascii="Arial" w:hAnsi="Arial" w:cs="Arial"/>
          <w:sz w:val="24"/>
          <w:szCs w:val="28"/>
        </w:rPr>
        <w:t>a sua atuação operacional,</w:t>
      </w:r>
      <w:r>
        <w:rPr>
          <w:rFonts w:ascii="Arial" w:hAnsi="Arial" w:cs="Arial"/>
          <w:sz w:val="24"/>
          <w:szCs w:val="28"/>
        </w:rPr>
        <w:t xml:space="preserve"> podendo </w:t>
      </w:r>
      <w:r w:rsidR="009E2F8B">
        <w:rPr>
          <w:rFonts w:ascii="Arial" w:hAnsi="Arial" w:cs="Arial"/>
          <w:sz w:val="24"/>
          <w:szCs w:val="28"/>
        </w:rPr>
        <w:t xml:space="preserve">acarretar no </w:t>
      </w:r>
      <w:r>
        <w:rPr>
          <w:rFonts w:ascii="Arial" w:hAnsi="Arial" w:cs="Arial"/>
          <w:sz w:val="24"/>
          <w:szCs w:val="28"/>
        </w:rPr>
        <w:t>desgaste de peças responsáveis pela suspensão do veículo, assim como em um consumo maior de combustível e em manutenção. Dessa maneira, para uma boa gestão econômica de modo a melhorar o espaço a ser usufruído, as cargas devem ser apropriadas ao espaço dentro do transporte</w:t>
      </w:r>
      <w:r w:rsidRPr="00160892">
        <w:rPr>
          <w:rFonts w:ascii="Arial" w:hAnsi="Arial" w:cs="Arial"/>
          <w:sz w:val="24"/>
          <w:szCs w:val="28"/>
        </w:rPr>
        <w:t xml:space="preserve">. </w:t>
      </w:r>
    </w:p>
    <w:p w14:paraId="24A0386C" w14:textId="7C4A3A06" w:rsidR="00047C0B" w:rsidRPr="00160892" w:rsidRDefault="00047C0B" w:rsidP="00047C0B">
      <w:pPr>
        <w:spacing w:line="360" w:lineRule="auto"/>
        <w:ind w:firstLine="708"/>
        <w:jc w:val="both"/>
        <w:rPr>
          <w:rFonts w:ascii="Arial" w:hAnsi="Arial" w:cs="Arial"/>
          <w:sz w:val="24"/>
          <w:szCs w:val="28"/>
        </w:rPr>
      </w:pPr>
      <w:r w:rsidRPr="00160892">
        <w:rPr>
          <w:rFonts w:ascii="Arial" w:hAnsi="Arial" w:cs="Arial"/>
          <w:sz w:val="24"/>
          <w:szCs w:val="28"/>
        </w:rPr>
        <w:t>Na procura do equilíbrio sobre os custos e os benefícios de um adequado carregamento, vários fatores devem ser considerados</w:t>
      </w:r>
      <w:r w:rsidR="00B55BA4">
        <w:rPr>
          <w:rFonts w:ascii="Arial" w:hAnsi="Arial" w:cs="Arial"/>
          <w:sz w:val="24"/>
          <w:szCs w:val="28"/>
        </w:rPr>
        <w:t xml:space="preserve"> segundo o autor citado acima</w:t>
      </w:r>
      <w:r w:rsidRPr="00160892">
        <w:rPr>
          <w:rFonts w:ascii="Arial" w:hAnsi="Arial" w:cs="Arial"/>
          <w:sz w:val="24"/>
          <w:szCs w:val="28"/>
        </w:rPr>
        <w:t>.</w:t>
      </w:r>
    </w:p>
    <w:p w14:paraId="31A14E0B" w14:textId="57E4D1B1" w:rsidR="00047C0B" w:rsidRPr="00160892" w:rsidRDefault="00047C0B" w:rsidP="00047C0B">
      <w:pPr>
        <w:spacing w:line="360" w:lineRule="auto"/>
        <w:ind w:firstLine="708"/>
        <w:jc w:val="both"/>
        <w:rPr>
          <w:rFonts w:ascii="Arial" w:hAnsi="Arial" w:cs="Arial"/>
          <w:sz w:val="24"/>
          <w:szCs w:val="28"/>
        </w:rPr>
      </w:pPr>
      <w:r w:rsidRPr="00160892">
        <w:rPr>
          <w:rFonts w:ascii="Arial" w:hAnsi="Arial" w:cs="Arial"/>
          <w:sz w:val="24"/>
          <w:szCs w:val="28"/>
        </w:rPr>
        <w:t>-Tipos de carga e adequação da carroceria</w:t>
      </w:r>
      <w:r w:rsidR="00C21F92">
        <w:rPr>
          <w:rFonts w:ascii="Arial" w:hAnsi="Arial" w:cs="Arial"/>
          <w:sz w:val="24"/>
          <w:szCs w:val="28"/>
        </w:rPr>
        <w:t>;</w:t>
      </w:r>
    </w:p>
    <w:p w14:paraId="143BC86D" w14:textId="5634814C" w:rsidR="00047C0B" w:rsidRPr="00160892" w:rsidRDefault="00047C0B" w:rsidP="00047C0B">
      <w:pPr>
        <w:spacing w:line="360" w:lineRule="auto"/>
        <w:ind w:firstLine="708"/>
        <w:jc w:val="both"/>
        <w:rPr>
          <w:rFonts w:ascii="Arial" w:hAnsi="Arial" w:cs="Arial"/>
          <w:sz w:val="24"/>
          <w:szCs w:val="28"/>
        </w:rPr>
      </w:pPr>
      <w:r w:rsidRPr="00160892">
        <w:rPr>
          <w:rFonts w:ascii="Arial" w:hAnsi="Arial" w:cs="Arial"/>
          <w:sz w:val="24"/>
          <w:szCs w:val="28"/>
        </w:rPr>
        <w:t>-Conhecimento do produto a ser transportado</w:t>
      </w:r>
      <w:r>
        <w:rPr>
          <w:rFonts w:ascii="Arial" w:hAnsi="Arial" w:cs="Arial"/>
          <w:sz w:val="24"/>
          <w:szCs w:val="28"/>
        </w:rPr>
        <w:t>;</w:t>
      </w:r>
    </w:p>
    <w:p w14:paraId="5484BB90" w14:textId="410E15CE" w:rsidR="00047C0B" w:rsidRPr="00160892" w:rsidRDefault="00047C0B" w:rsidP="00047C0B">
      <w:pPr>
        <w:spacing w:line="360" w:lineRule="auto"/>
        <w:ind w:firstLine="708"/>
        <w:jc w:val="both"/>
        <w:rPr>
          <w:rFonts w:ascii="Arial" w:hAnsi="Arial" w:cs="Arial"/>
          <w:sz w:val="24"/>
          <w:szCs w:val="28"/>
        </w:rPr>
      </w:pPr>
      <w:r w:rsidRPr="00160892">
        <w:rPr>
          <w:rFonts w:ascii="Arial" w:hAnsi="Arial" w:cs="Arial"/>
          <w:sz w:val="24"/>
          <w:szCs w:val="28"/>
        </w:rPr>
        <w:t>-Tipos de embalagem e materiais de embalagem</w:t>
      </w:r>
      <w:r>
        <w:rPr>
          <w:rFonts w:ascii="Arial" w:hAnsi="Arial" w:cs="Arial"/>
          <w:sz w:val="24"/>
          <w:szCs w:val="28"/>
        </w:rPr>
        <w:t>;</w:t>
      </w:r>
    </w:p>
    <w:p w14:paraId="031C6579" w14:textId="546768F6" w:rsidR="00047C0B" w:rsidRPr="00160892" w:rsidRDefault="00047C0B" w:rsidP="00047C0B">
      <w:pPr>
        <w:spacing w:line="360" w:lineRule="auto"/>
        <w:ind w:firstLine="708"/>
        <w:jc w:val="both"/>
        <w:rPr>
          <w:rFonts w:ascii="Arial" w:hAnsi="Arial" w:cs="Arial"/>
          <w:sz w:val="24"/>
          <w:szCs w:val="28"/>
        </w:rPr>
      </w:pPr>
      <w:r w:rsidRPr="00160892">
        <w:rPr>
          <w:rFonts w:ascii="Arial" w:hAnsi="Arial" w:cs="Arial"/>
          <w:sz w:val="24"/>
          <w:szCs w:val="28"/>
        </w:rPr>
        <w:t>-Sistema de carregamento e descarregamento;</w:t>
      </w:r>
    </w:p>
    <w:p w14:paraId="0662F96E" w14:textId="6A3179A6" w:rsidR="006B2E12" w:rsidRPr="00160892" w:rsidRDefault="00047C0B" w:rsidP="00C21F92">
      <w:pPr>
        <w:spacing w:line="360" w:lineRule="auto"/>
        <w:ind w:firstLine="708"/>
        <w:jc w:val="both"/>
        <w:rPr>
          <w:rFonts w:ascii="Arial" w:hAnsi="Arial" w:cs="Arial"/>
          <w:sz w:val="24"/>
          <w:szCs w:val="28"/>
        </w:rPr>
      </w:pPr>
      <w:r w:rsidRPr="00160892">
        <w:rPr>
          <w:rFonts w:ascii="Arial" w:hAnsi="Arial" w:cs="Arial"/>
          <w:sz w:val="24"/>
          <w:szCs w:val="28"/>
        </w:rPr>
        <w:t>-Relação entre o carregamento e o roteamento do veículo</w:t>
      </w:r>
      <w:r w:rsidR="00C21F92">
        <w:rPr>
          <w:rFonts w:ascii="Arial" w:hAnsi="Arial" w:cs="Arial"/>
          <w:sz w:val="24"/>
          <w:szCs w:val="28"/>
        </w:rPr>
        <w:t>.</w:t>
      </w:r>
    </w:p>
    <w:p w14:paraId="17BD62F3" w14:textId="526A4CF9" w:rsidR="00E34E11" w:rsidRPr="00CD12C2" w:rsidRDefault="00CD12C2" w:rsidP="00CD12C2">
      <w:pPr>
        <w:pStyle w:val="Ttulo5"/>
        <w:spacing w:line="360" w:lineRule="auto"/>
        <w:rPr>
          <w:rFonts w:ascii="Arial" w:hAnsi="Arial" w:cs="Arial"/>
          <w:b/>
          <w:color w:val="auto"/>
          <w:sz w:val="28"/>
        </w:rPr>
      </w:pPr>
      <w:r>
        <w:rPr>
          <w:rFonts w:ascii="Arial" w:hAnsi="Arial" w:cs="Arial"/>
          <w:b/>
          <w:color w:val="auto"/>
          <w:sz w:val="28"/>
        </w:rPr>
        <w:tab/>
      </w:r>
      <w:bookmarkStart w:id="13" w:name="_Toc25143973"/>
      <w:r w:rsidRPr="00474A0E">
        <w:rPr>
          <w:rFonts w:ascii="Arial" w:hAnsi="Arial" w:cs="Arial"/>
          <w:b/>
          <w:color w:val="auto"/>
          <w:sz w:val="24"/>
        </w:rPr>
        <w:t>2.1.</w:t>
      </w:r>
      <w:r w:rsidR="00616016" w:rsidRPr="00474A0E">
        <w:rPr>
          <w:rFonts w:ascii="Arial" w:hAnsi="Arial" w:cs="Arial"/>
          <w:b/>
          <w:color w:val="auto"/>
          <w:sz w:val="24"/>
        </w:rPr>
        <w:t>1</w:t>
      </w:r>
      <w:r w:rsidRPr="00474A0E">
        <w:rPr>
          <w:rFonts w:ascii="Arial" w:hAnsi="Arial" w:cs="Arial"/>
          <w:b/>
          <w:color w:val="auto"/>
          <w:sz w:val="24"/>
        </w:rPr>
        <w:t xml:space="preserve">.1.1 </w:t>
      </w:r>
      <w:r w:rsidR="00E34E11" w:rsidRPr="00474A0E">
        <w:rPr>
          <w:rFonts w:ascii="Arial" w:hAnsi="Arial" w:cs="Arial"/>
          <w:b/>
          <w:color w:val="auto"/>
          <w:sz w:val="24"/>
        </w:rPr>
        <w:t>Modais de Transportes</w:t>
      </w:r>
      <w:bookmarkEnd w:id="13"/>
    </w:p>
    <w:p w14:paraId="5789C6AA" w14:textId="77777777" w:rsidR="00E34E11" w:rsidRDefault="00E34E11" w:rsidP="00CD12C2">
      <w:pPr>
        <w:spacing w:line="360" w:lineRule="auto"/>
        <w:ind w:firstLine="708"/>
        <w:jc w:val="both"/>
        <w:rPr>
          <w:rFonts w:ascii="Arial" w:hAnsi="Arial" w:cs="Arial"/>
          <w:sz w:val="24"/>
          <w:szCs w:val="24"/>
        </w:rPr>
      </w:pPr>
      <w:r>
        <w:rPr>
          <w:rFonts w:ascii="Arial" w:hAnsi="Arial" w:cs="Arial"/>
          <w:sz w:val="24"/>
          <w:szCs w:val="24"/>
        </w:rPr>
        <w:t xml:space="preserve">De acordo com Pozo (2008) os tipos básicos de transportes para carga são divididos em: ferrovias, rodovias, hidrovias, dutos e aerovias. Cada um desses possui sua característica e deve ser escolhido de acordo com a necessidade da empresa e suas cargas. É significativo destacar que a importância de cada um pode se diversificar na dependência do tempo e das necessidades imediatas dos clientes, igualmente como as situações da atualidade. </w:t>
      </w:r>
    </w:p>
    <w:p w14:paraId="255CFEEF" w14:textId="23D1A639" w:rsidR="00472029" w:rsidRDefault="00E34E11" w:rsidP="00E34E11">
      <w:pPr>
        <w:spacing w:line="360" w:lineRule="auto"/>
        <w:ind w:firstLine="708"/>
        <w:jc w:val="both"/>
        <w:rPr>
          <w:rFonts w:ascii="Arial" w:hAnsi="Arial" w:cs="Arial"/>
          <w:sz w:val="24"/>
          <w:szCs w:val="24"/>
        </w:rPr>
      </w:pPr>
      <w:r w:rsidRPr="000245FD">
        <w:rPr>
          <w:rFonts w:ascii="Arial" w:hAnsi="Arial" w:cs="Arial"/>
          <w:sz w:val="24"/>
          <w:szCs w:val="24"/>
        </w:rPr>
        <w:t xml:space="preserve">Segundo Bowersox e Closs </w:t>
      </w:r>
      <w:r>
        <w:rPr>
          <w:rFonts w:ascii="Arial" w:hAnsi="Arial" w:cs="Arial"/>
          <w:sz w:val="24"/>
          <w:szCs w:val="24"/>
        </w:rPr>
        <w:t>(200</w:t>
      </w:r>
      <w:r w:rsidR="007017BB">
        <w:rPr>
          <w:rFonts w:ascii="Arial" w:hAnsi="Arial" w:cs="Arial"/>
          <w:sz w:val="24"/>
          <w:szCs w:val="24"/>
        </w:rPr>
        <w:t>9</w:t>
      </w:r>
      <w:r>
        <w:rPr>
          <w:rFonts w:ascii="Arial" w:hAnsi="Arial" w:cs="Arial"/>
          <w:sz w:val="24"/>
          <w:szCs w:val="24"/>
        </w:rPr>
        <w:t xml:space="preserve">), </w:t>
      </w:r>
      <w:r w:rsidRPr="000245FD">
        <w:rPr>
          <w:rFonts w:ascii="Arial" w:hAnsi="Arial" w:cs="Arial"/>
          <w:sz w:val="24"/>
          <w:szCs w:val="24"/>
        </w:rPr>
        <w:t>cada um dos tipos de modais tem sua importância conforme a relevância da distância que será percorrida, o volume e tipo do produto a ser transportado. O modal</w:t>
      </w:r>
      <w:r w:rsidR="00FC1C16">
        <w:rPr>
          <w:rFonts w:ascii="Arial" w:hAnsi="Arial" w:cs="Arial"/>
          <w:sz w:val="24"/>
          <w:szCs w:val="24"/>
        </w:rPr>
        <w:t xml:space="preserve"> </w:t>
      </w:r>
      <w:r w:rsidRPr="000245FD">
        <w:rPr>
          <w:rFonts w:ascii="Arial" w:hAnsi="Arial" w:cs="Arial"/>
          <w:sz w:val="24"/>
          <w:szCs w:val="24"/>
        </w:rPr>
        <w:t xml:space="preserve">ferroviário dominou a parte de transporte intermunicipal até a época posterior a segunda guerra mundial, o modal ferroviário que é por meio das linhas férreas tem uma grande capacidade de transportar grandes cargas de forma econômica. </w:t>
      </w:r>
    </w:p>
    <w:p w14:paraId="5B973F0C" w14:textId="11BF1BAD" w:rsidR="00E34E11" w:rsidRDefault="00E34E11" w:rsidP="00E34E11">
      <w:pPr>
        <w:spacing w:line="360" w:lineRule="auto"/>
        <w:ind w:firstLine="708"/>
        <w:jc w:val="both"/>
        <w:rPr>
          <w:rFonts w:ascii="Arial" w:hAnsi="Arial" w:cs="Arial"/>
          <w:sz w:val="24"/>
          <w:szCs w:val="24"/>
        </w:rPr>
      </w:pPr>
      <w:r w:rsidRPr="000245FD">
        <w:rPr>
          <w:rFonts w:ascii="Arial" w:hAnsi="Arial" w:cs="Arial"/>
          <w:sz w:val="24"/>
          <w:szCs w:val="24"/>
        </w:rPr>
        <w:lastRenderedPageBreak/>
        <w:t>Mas com o surgimento do transporte rodoviário a partir do final da segunda guerra mundial a toneladas de linhas ferroviárias e a receita</w:t>
      </w:r>
      <w:r w:rsidR="00445970">
        <w:rPr>
          <w:rFonts w:ascii="Arial" w:hAnsi="Arial" w:cs="Arial"/>
          <w:sz w:val="24"/>
          <w:szCs w:val="24"/>
        </w:rPr>
        <w:t xml:space="preserve"> bruta entraram em declínio, entretanto,</w:t>
      </w:r>
      <w:r w:rsidRPr="000245FD">
        <w:rPr>
          <w:rFonts w:ascii="Arial" w:hAnsi="Arial" w:cs="Arial"/>
          <w:sz w:val="24"/>
          <w:szCs w:val="24"/>
        </w:rPr>
        <w:t xml:space="preserve"> apesar dos problemas em relações de serviço, a ferrovias continuam melhores pela sua estrutura de custo fixo-variável</w:t>
      </w:r>
      <w:r>
        <w:rPr>
          <w:rFonts w:ascii="Arial" w:hAnsi="Arial" w:cs="Arial"/>
          <w:sz w:val="24"/>
          <w:szCs w:val="24"/>
        </w:rPr>
        <w:t xml:space="preserve"> ( que possuem um custo implantação alto, mas com sua conservação é baixa)</w:t>
      </w:r>
      <w:r w:rsidRPr="000245FD">
        <w:rPr>
          <w:rFonts w:ascii="Arial" w:hAnsi="Arial" w:cs="Arial"/>
          <w:sz w:val="24"/>
          <w:szCs w:val="24"/>
        </w:rPr>
        <w:t xml:space="preserve"> e para movimentações a longa distância</w:t>
      </w:r>
      <w:r w:rsidR="00472029">
        <w:rPr>
          <w:rFonts w:ascii="Arial" w:hAnsi="Arial" w:cs="Arial"/>
          <w:sz w:val="24"/>
          <w:szCs w:val="24"/>
        </w:rPr>
        <w:t xml:space="preserve"> (BOWERSOX, CLOSS, 200</w:t>
      </w:r>
      <w:r w:rsidR="007017BB">
        <w:rPr>
          <w:rFonts w:ascii="Arial" w:hAnsi="Arial" w:cs="Arial"/>
          <w:sz w:val="24"/>
          <w:szCs w:val="24"/>
        </w:rPr>
        <w:t>9</w:t>
      </w:r>
      <w:r w:rsidR="00472029">
        <w:rPr>
          <w:rFonts w:ascii="Arial" w:hAnsi="Arial" w:cs="Arial"/>
          <w:sz w:val="24"/>
          <w:szCs w:val="24"/>
        </w:rPr>
        <w:t>).</w:t>
      </w:r>
    </w:p>
    <w:p w14:paraId="545AA0A6" w14:textId="28A9C5CE" w:rsidR="00E34E11" w:rsidRDefault="00445970" w:rsidP="00E34E11">
      <w:pPr>
        <w:spacing w:line="360" w:lineRule="auto"/>
        <w:ind w:firstLine="708"/>
        <w:jc w:val="both"/>
        <w:rPr>
          <w:rFonts w:ascii="Arial" w:hAnsi="Arial" w:cs="Arial"/>
          <w:sz w:val="24"/>
          <w:szCs w:val="24"/>
        </w:rPr>
      </w:pPr>
      <w:r>
        <w:rPr>
          <w:rFonts w:ascii="Arial" w:hAnsi="Arial" w:cs="Arial"/>
          <w:sz w:val="24"/>
          <w:szCs w:val="24"/>
        </w:rPr>
        <w:t xml:space="preserve">Conforme </w:t>
      </w:r>
      <w:r w:rsidR="00E34E11">
        <w:rPr>
          <w:rFonts w:ascii="Arial" w:hAnsi="Arial" w:cs="Arial"/>
          <w:sz w:val="24"/>
          <w:szCs w:val="24"/>
        </w:rPr>
        <w:t>o autor acima, o</w:t>
      </w:r>
      <w:r w:rsidR="00E34E11" w:rsidRPr="000245FD">
        <w:rPr>
          <w:rFonts w:ascii="Arial" w:hAnsi="Arial" w:cs="Arial"/>
          <w:sz w:val="24"/>
          <w:szCs w:val="24"/>
        </w:rPr>
        <w:t xml:space="preserve"> modal aquaviário </w:t>
      </w:r>
      <w:r w:rsidR="00E34E11">
        <w:rPr>
          <w:rFonts w:ascii="Arial" w:hAnsi="Arial" w:cs="Arial"/>
          <w:sz w:val="24"/>
          <w:szCs w:val="24"/>
        </w:rPr>
        <w:t>é</w:t>
      </w:r>
      <w:r w:rsidR="00E34E11" w:rsidRPr="000245FD">
        <w:rPr>
          <w:rFonts w:ascii="Arial" w:hAnsi="Arial" w:cs="Arial"/>
          <w:sz w:val="24"/>
          <w:szCs w:val="24"/>
        </w:rPr>
        <w:t xml:space="preserve"> feito por vias marítimas e fluviais</w:t>
      </w:r>
      <w:r w:rsidR="00E34E11">
        <w:rPr>
          <w:rFonts w:ascii="Arial" w:hAnsi="Arial" w:cs="Arial"/>
          <w:sz w:val="24"/>
          <w:szCs w:val="24"/>
        </w:rPr>
        <w:t xml:space="preserve">, sendo usados desde os primórdios para transporte de cargas e pessoas. A sua principal vantagem é a capacidade de transportar grandes volumes de cargas e possui um custo baixo, porém seu tempo de entrega é longo. O transporte por meio de dutos é um dos menos utilizados no Brasil, possuindo um alto custo fixo e sendo responsável por transportar somente produtos na forma gás, líquida ou de mistura semifluida. O transporte aéreo é o mais recente meio de transporte e o menos utilizado, sua vantagem é a rapidez na entrega da carga, porém possui um alto custo de entrega, contudo, seu custo com armazenagem e estoque são praticamente nulos. </w:t>
      </w:r>
    </w:p>
    <w:p w14:paraId="33D1F2B9" w14:textId="772A1045" w:rsidR="00E34E11" w:rsidRDefault="00E34E11" w:rsidP="00E34E11">
      <w:pPr>
        <w:spacing w:line="360" w:lineRule="auto"/>
        <w:ind w:firstLine="708"/>
        <w:jc w:val="both"/>
        <w:rPr>
          <w:rFonts w:ascii="Arial" w:hAnsi="Arial" w:cs="Arial"/>
          <w:sz w:val="24"/>
          <w:szCs w:val="24"/>
        </w:rPr>
      </w:pPr>
      <w:r>
        <w:rPr>
          <w:rFonts w:ascii="Arial" w:hAnsi="Arial" w:cs="Arial"/>
          <w:sz w:val="24"/>
          <w:szCs w:val="24"/>
        </w:rPr>
        <w:t xml:space="preserve">No Brasil, </w:t>
      </w:r>
      <w:r w:rsidR="007C146E">
        <w:rPr>
          <w:rFonts w:ascii="Arial" w:hAnsi="Arial" w:cs="Arial"/>
          <w:sz w:val="24"/>
          <w:szCs w:val="24"/>
        </w:rPr>
        <w:t>conforme CNT</w:t>
      </w:r>
      <w:r w:rsidR="00304785">
        <w:rPr>
          <w:rStyle w:val="Refdenotaderodap"/>
          <w:rFonts w:ascii="Arial" w:hAnsi="Arial" w:cs="Arial"/>
          <w:sz w:val="24"/>
          <w:szCs w:val="24"/>
        </w:rPr>
        <w:footnoteReference w:id="2"/>
      </w:r>
      <w:r w:rsidR="007C146E">
        <w:rPr>
          <w:rFonts w:ascii="Arial" w:hAnsi="Arial" w:cs="Arial"/>
          <w:sz w:val="24"/>
          <w:szCs w:val="24"/>
        </w:rPr>
        <w:t xml:space="preserve"> (2013)</w:t>
      </w:r>
      <w:r>
        <w:rPr>
          <w:rFonts w:ascii="Arial" w:hAnsi="Arial" w:cs="Arial"/>
          <w:sz w:val="24"/>
          <w:szCs w:val="24"/>
        </w:rPr>
        <w:t>, o modal rodoviário é o mais utilizado por possui uma maior flexib</w:t>
      </w:r>
      <w:r w:rsidR="00445970">
        <w:rPr>
          <w:rFonts w:ascii="Arial" w:hAnsi="Arial" w:cs="Arial"/>
          <w:sz w:val="24"/>
          <w:szCs w:val="24"/>
        </w:rPr>
        <w:t>ilidade, ser mais acessível e possuir o</w:t>
      </w:r>
      <w:r>
        <w:rPr>
          <w:rFonts w:ascii="Arial" w:hAnsi="Arial" w:cs="Arial"/>
          <w:sz w:val="24"/>
          <w:szCs w:val="24"/>
        </w:rPr>
        <w:t xml:space="preserve"> custo de frete </w:t>
      </w:r>
      <w:r w:rsidR="00445970">
        <w:rPr>
          <w:rFonts w:ascii="Arial" w:hAnsi="Arial" w:cs="Arial"/>
          <w:sz w:val="24"/>
          <w:szCs w:val="24"/>
        </w:rPr>
        <w:t xml:space="preserve">relativamente </w:t>
      </w:r>
      <w:r>
        <w:rPr>
          <w:rFonts w:ascii="Arial" w:hAnsi="Arial" w:cs="Arial"/>
          <w:sz w:val="24"/>
          <w:szCs w:val="24"/>
        </w:rPr>
        <w:t xml:space="preserve">baixo. Em relação ao aéreo, sua utilização é a menor, apesar de sua alta eficiência na entrega, </w:t>
      </w:r>
      <w:r w:rsidR="00FC1C16">
        <w:rPr>
          <w:rFonts w:ascii="Arial" w:hAnsi="Arial" w:cs="Arial"/>
          <w:sz w:val="24"/>
          <w:szCs w:val="24"/>
        </w:rPr>
        <w:t xml:space="preserve">pode-se ter um custo elevado. </w:t>
      </w:r>
      <w:r>
        <w:rPr>
          <w:rFonts w:ascii="Arial" w:hAnsi="Arial" w:cs="Arial"/>
          <w:sz w:val="24"/>
          <w:szCs w:val="24"/>
        </w:rPr>
        <w:t xml:space="preserve">Com isso a figura 2 traz uma representação da distribuição de uso dos </w:t>
      </w:r>
      <w:r w:rsidRPr="006B293E">
        <w:rPr>
          <w:rFonts w:ascii="Arial" w:hAnsi="Arial" w:cs="Arial"/>
          <w:sz w:val="24"/>
          <w:szCs w:val="24"/>
        </w:rPr>
        <w:t>modais</w:t>
      </w:r>
      <w:r>
        <w:rPr>
          <w:rFonts w:ascii="Arial" w:hAnsi="Arial" w:cs="Arial"/>
          <w:sz w:val="24"/>
          <w:szCs w:val="24"/>
        </w:rPr>
        <w:t>.</w:t>
      </w:r>
    </w:p>
    <w:p w14:paraId="23BF148A" w14:textId="2B39AC41" w:rsidR="001207A2" w:rsidRDefault="001207A2" w:rsidP="00E34E11">
      <w:pPr>
        <w:spacing w:line="360" w:lineRule="auto"/>
        <w:ind w:firstLine="708"/>
        <w:jc w:val="both"/>
        <w:rPr>
          <w:rFonts w:ascii="Arial" w:hAnsi="Arial" w:cs="Arial"/>
          <w:sz w:val="24"/>
          <w:szCs w:val="24"/>
        </w:rPr>
      </w:pPr>
    </w:p>
    <w:p w14:paraId="5E91F70E" w14:textId="20BFABD4" w:rsidR="001207A2" w:rsidRDefault="001207A2" w:rsidP="00E34E11">
      <w:pPr>
        <w:spacing w:line="360" w:lineRule="auto"/>
        <w:ind w:firstLine="708"/>
        <w:jc w:val="both"/>
        <w:rPr>
          <w:rFonts w:ascii="Arial" w:hAnsi="Arial" w:cs="Arial"/>
          <w:sz w:val="24"/>
          <w:szCs w:val="24"/>
        </w:rPr>
      </w:pPr>
    </w:p>
    <w:p w14:paraId="742FB263" w14:textId="64DB8004" w:rsidR="001207A2" w:rsidRDefault="001207A2" w:rsidP="00E34E11">
      <w:pPr>
        <w:spacing w:line="360" w:lineRule="auto"/>
        <w:ind w:firstLine="708"/>
        <w:jc w:val="both"/>
        <w:rPr>
          <w:rFonts w:ascii="Arial" w:hAnsi="Arial" w:cs="Arial"/>
          <w:sz w:val="24"/>
          <w:szCs w:val="24"/>
        </w:rPr>
      </w:pPr>
    </w:p>
    <w:p w14:paraId="53CB03A0" w14:textId="2E56F9BA" w:rsidR="001207A2" w:rsidRDefault="001207A2" w:rsidP="00E34E11">
      <w:pPr>
        <w:spacing w:line="360" w:lineRule="auto"/>
        <w:ind w:firstLine="708"/>
        <w:jc w:val="both"/>
        <w:rPr>
          <w:rFonts w:ascii="Arial" w:hAnsi="Arial" w:cs="Arial"/>
          <w:sz w:val="24"/>
          <w:szCs w:val="24"/>
        </w:rPr>
      </w:pPr>
    </w:p>
    <w:p w14:paraId="59B71DED" w14:textId="6103E044" w:rsidR="001207A2" w:rsidRDefault="001207A2" w:rsidP="00E34E11">
      <w:pPr>
        <w:spacing w:line="360" w:lineRule="auto"/>
        <w:ind w:firstLine="708"/>
        <w:jc w:val="both"/>
        <w:rPr>
          <w:rFonts w:ascii="Arial" w:hAnsi="Arial" w:cs="Arial"/>
          <w:sz w:val="24"/>
          <w:szCs w:val="24"/>
        </w:rPr>
      </w:pPr>
    </w:p>
    <w:p w14:paraId="0BC40740" w14:textId="1652C5F9" w:rsidR="001207A2" w:rsidRPr="00FF238A" w:rsidRDefault="001207A2" w:rsidP="001207A2">
      <w:pPr>
        <w:pStyle w:val="Legenda"/>
        <w:keepNext/>
        <w:jc w:val="center"/>
        <w:rPr>
          <w:rFonts w:ascii="Arial" w:hAnsi="Arial" w:cs="Arial"/>
          <w:i w:val="0"/>
          <w:color w:val="auto"/>
          <w:sz w:val="22"/>
          <w:szCs w:val="22"/>
        </w:rPr>
      </w:pPr>
      <w:bookmarkStart w:id="14" w:name="_Toc25156573"/>
      <w:r w:rsidRPr="00FF238A">
        <w:rPr>
          <w:rFonts w:ascii="Arial" w:hAnsi="Arial" w:cs="Arial"/>
          <w:i w:val="0"/>
          <w:color w:val="auto"/>
          <w:sz w:val="22"/>
          <w:szCs w:val="22"/>
        </w:rPr>
        <w:lastRenderedPageBreak/>
        <w:t xml:space="preserve">Figura </w:t>
      </w:r>
      <w:r>
        <w:rPr>
          <w:rFonts w:ascii="Arial" w:hAnsi="Arial" w:cs="Arial"/>
          <w:i w:val="0"/>
          <w:color w:val="auto"/>
          <w:sz w:val="22"/>
          <w:szCs w:val="22"/>
        </w:rPr>
        <w:fldChar w:fldCharType="begin"/>
      </w:r>
      <w:r>
        <w:rPr>
          <w:rFonts w:ascii="Arial" w:hAnsi="Arial" w:cs="Arial"/>
          <w:i w:val="0"/>
          <w:color w:val="auto"/>
          <w:sz w:val="22"/>
          <w:szCs w:val="22"/>
        </w:rPr>
        <w:instrText xml:space="preserve"> SEQ Figura \* ARABIC </w:instrText>
      </w:r>
      <w:r>
        <w:rPr>
          <w:rFonts w:ascii="Arial" w:hAnsi="Arial" w:cs="Arial"/>
          <w:i w:val="0"/>
          <w:color w:val="auto"/>
          <w:sz w:val="22"/>
          <w:szCs w:val="22"/>
        </w:rPr>
        <w:fldChar w:fldCharType="separate"/>
      </w:r>
      <w:r w:rsidR="00967E99">
        <w:rPr>
          <w:rFonts w:ascii="Arial" w:hAnsi="Arial" w:cs="Arial"/>
          <w:i w:val="0"/>
          <w:noProof/>
          <w:color w:val="auto"/>
          <w:sz w:val="22"/>
          <w:szCs w:val="22"/>
        </w:rPr>
        <w:t>1</w:t>
      </w:r>
      <w:r>
        <w:rPr>
          <w:rFonts w:ascii="Arial" w:hAnsi="Arial" w:cs="Arial"/>
          <w:i w:val="0"/>
          <w:color w:val="auto"/>
          <w:sz w:val="22"/>
          <w:szCs w:val="22"/>
        </w:rPr>
        <w:fldChar w:fldCharType="end"/>
      </w:r>
      <w:r w:rsidRPr="00FF238A">
        <w:rPr>
          <w:rFonts w:ascii="Arial" w:hAnsi="Arial" w:cs="Arial"/>
          <w:i w:val="0"/>
          <w:color w:val="auto"/>
          <w:sz w:val="22"/>
          <w:szCs w:val="22"/>
        </w:rPr>
        <w:t>- Composição da matriz do transporte de carga no Brasil em 2013.</w:t>
      </w:r>
      <w:bookmarkEnd w:id="14"/>
    </w:p>
    <w:p w14:paraId="3878D110" w14:textId="1028B26E" w:rsidR="00E34E11" w:rsidRDefault="00E34E11" w:rsidP="00E34E11">
      <w:pPr>
        <w:keepNext/>
        <w:spacing w:line="360" w:lineRule="auto"/>
        <w:jc w:val="center"/>
      </w:pPr>
      <w:r>
        <w:rPr>
          <w:noProof/>
          <w:sz w:val="16"/>
          <w:szCs w:val="16"/>
          <w:lang w:eastAsia="pt-BR"/>
        </w:rPr>
        <w:drawing>
          <wp:inline distT="0" distB="0" distL="0" distR="0" wp14:anchorId="0060332C" wp14:editId="702D1C7F">
            <wp:extent cx="4320000" cy="3173090"/>
            <wp:effectExtent l="190500" t="190500" r="194945" b="19939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RIZ.jpg"/>
                    <pic:cNvPicPr/>
                  </pic:nvPicPr>
                  <pic:blipFill rotWithShape="1">
                    <a:blip r:embed="rId8" cstate="print">
                      <a:extLst>
                        <a:ext uri="{28A0092B-C50C-407E-A947-70E740481C1C}">
                          <a14:useLocalDpi xmlns:a14="http://schemas.microsoft.com/office/drawing/2010/main" val="0"/>
                        </a:ext>
                      </a:extLst>
                    </a:blip>
                    <a:srcRect b="4856"/>
                    <a:stretch/>
                  </pic:blipFill>
                  <pic:spPr bwMode="auto">
                    <a:xfrm>
                      <a:off x="0" y="0"/>
                      <a:ext cx="4320000" cy="3173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6C66B7">
        <w:rPr>
          <w:rStyle w:val="Refdenotaderodap"/>
        </w:rPr>
        <w:footnoteReference w:id="3"/>
      </w:r>
    </w:p>
    <w:p w14:paraId="6001CE92" w14:textId="0FCE7B43" w:rsidR="00E34E11" w:rsidRPr="00FF238A" w:rsidRDefault="00E34E11" w:rsidP="00167820">
      <w:pPr>
        <w:pStyle w:val="Legenda"/>
        <w:jc w:val="center"/>
        <w:rPr>
          <w:rFonts w:ascii="Arial" w:hAnsi="Arial" w:cs="Arial"/>
          <w:i w:val="0"/>
          <w:color w:val="auto"/>
          <w:sz w:val="22"/>
          <w:szCs w:val="22"/>
        </w:rPr>
      </w:pPr>
      <w:r w:rsidRPr="00FF238A">
        <w:rPr>
          <w:rFonts w:ascii="Arial" w:hAnsi="Arial" w:cs="Arial"/>
          <w:i w:val="0"/>
          <w:color w:val="auto"/>
          <w:sz w:val="22"/>
          <w:szCs w:val="22"/>
        </w:rPr>
        <w:t>Fonte: (CNT, 2013)</w:t>
      </w:r>
    </w:p>
    <w:p w14:paraId="405E9885" w14:textId="0A7D6247" w:rsidR="00E34E11" w:rsidRPr="005121F2" w:rsidRDefault="005121F2" w:rsidP="006970EC">
      <w:pPr>
        <w:pStyle w:val="Ttulo6"/>
        <w:spacing w:line="360" w:lineRule="auto"/>
        <w:rPr>
          <w:rFonts w:ascii="Arial" w:hAnsi="Arial" w:cs="Arial"/>
          <w:b/>
          <w:color w:val="auto"/>
          <w:sz w:val="28"/>
          <w:szCs w:val="28"/>
        </w:rPr>
      </w:pPr>
      <w:r>
        <w:rPr>
          <w:rFonts w:ascii="Arial" w:hAnsi="Arial" w:cs="Arial"/>
          <w:b/>
          <w:color w:val="auto"/>
          <w:sz w:val="28"/>
          <w:szCs w:val="28"/>
        </w:rPr>
        <w:tab/>
      </w:r>
      <w:r w:rsidRPr="00474A0E">
        <w:rPr>
          <w:rFonts w:ascii="Arial" w:hAnsi="Arial" w:cs="Arial"/>
          <w:b/>
          <w:color w:val="auto"/>
          <w:sz w:val="24"/>
          <w:szCs w:val="28"/>
        </w:rPr>
        <w:t xml:space="preserve">2.1.1.1.1.1 </w:t>
      </w:r>
      <w:r w:rsidR="00E34E11" w:rsidRPr="00474A0E">
        <w:rPr>
          <w:rFonts w:ascii="Arial" w:hAnsi="Arial" w:cs="Arial"/>
          <w:b/>
          <w:color w:val="auto"/>
          <w:sz w:val="24"/>
          <w:szCs w:val="28"/>
        </w:rPr>
        <w:t xml:space="preserve"> Modal Rodoviário</w:t>
      </w:r>
    </w:p>
    <w:p w14:paraId="35F767BB" w14:textId="3AD8D5B3" w:rsidR="00C06315" w:rsidRDefault="00CF0435" w:rsidP="006970EC">
      <w:pPr>
        <w:spacing w:line="360" w:lineRule="auto"/>
        <w:ind w:firstLine="708"/>
        <w:jc w:val="both"/>
        <w:rPr>
          <w:rFonts w:ascii="Arial" w:hAnsi="Arial" w:cs="Arial"/>
          <w:sz w:val="24"/>
          <w:szCs w:val="24"/>
        </w:rPr>
      </w:pPr>
      <w:r>
        <w:rPr>
          <w:rFonts w:ascii="Arial" w:hAnsi="Arial" w:cs="Arial"/>
          <w:sz w:val="24"/>
          <w:szCs w:val="24"/>
        </w:rPr>
        <w:t>O modal rodovi</w:t>
      </w:r>
      <w:r w:rsidR="00BE5755">
        <w:rPr>
          <w:rFonts w:ascii="Arial" w:hAnsi="Arial" w:cs="Arial"/>
          <w:sz w:val="24"/>
          <w:szCs w:val="24"/>
        </w:rPr>
        <w:t xml:space="preserve">ário e aquele que consiste em trafegar por ruas, estradas e rodovias, esse meio de transporte possui vantagens, como </w:t>
      </w:r>
      <w:r w:rsidR="006C66B7" w:rsidRPr="000245FD">
        <w:rPr>
          <w:rFonts w:ascii="Arial" w:hAnsi="Arial" w:cs="Arial"/>
          <w:sz w:val="24"/>
          <w:szCs w:val="24"/>
        </w:rPr>
        <w:t>a flexibilidade operacional pois são aptos a operar em diversos tipos de estrada, e com o serviço de entrega na porta de casa do cliente, a movimentação rápida intermu</w:t>
      </w:r>
      <w:r w:rsidR="0011164A">
        <w:rPr>
          <w:rFonts w:ascii="Arial" w:hAnsi="Arial" w:cs="Arial"/>
          <w:sz w:val="24"/>
          <w:szCs w:val="24"/>
        </w:rPr>
        <w:t>nicipal, e</w:t>
      </w:r>
      <w:r w:rsidR="006C66B7" w:rsidRPr="000245FD">
        <w:rPr>
          <w:rFonts w:ascii="Arial" w:hAnsi="Arial" w:cs="Arial"/>
          <w:sz w:val="24"/>
          <w:szCs w:val="24"/>
        </w:rPr>
        <w:t xml:space="preserve"> o transporte a curta distância de produtos de alto valor, essas características favorecem esse setor e as atividades de produção e distribuição</w:t>
      </w:r>
      <w:r w:rsidR="00BE5755">
        <w:rPr>
          <w:rFonts w:ascii="Arial" w:hAnsi="Arial" w:cs="Arial"/>
          <w:sz w:val="24"/>
          <w:szCs w:val="24"/>
        </w:rPr>
        <w:t xml:space="preserve"> </w:t>
      </w:r>
      <w:r w:rsidR="006C66B7">
        <w:rPr>
          <w:rFonts w:ascii="Arial" w:hAnsi="Arial" w:cs="Arial"/>
          <w:sz w:val="24"/>
          <w:szCs w:val="24"/>
        </w:rPr>
        <w:t>(BOWERSOX, CLOSS, 200</w:t>
      </w:r>
      <w:r w:rsidR="007017BB">
        <w:rPr>
          <w:rFonts w:ascii="Arial" w:hAnsi="Arial" w:cs="Arial"/>
          <w:sz w:val="24"/>
          <w:szCs w:val="24"/>
        </w:rPr>
        <w:t>9</w:t>
      </w:r>
      <w:r w:rsidR="006C66B7">
        <w:rPr>
          <w:rFonts w:ascii="Arial" w:hAnsi="Arial" w:cs="Arial"/>
          <w:sz w:val="24"/>
          <w:szCs w:val="24"/>
        </w:rPr>
        <w:t>).</w:t>
      </w:r>
    </w:p>
    <w:p w14:paraId="6F371607" w14:textId="7A5FFD80" w:rsidR="00BE5755" w:rsidRPr="00BE5755" w:rsidRDefault="00BE5755" w:rsidP="006970EC">
      <w:pPr>
        <w:spacing w:line="360" w:lineRule="auto"/>
        <w:ind w:firstLine="708"/>
        <w:jc w:val="both"/>
        <w:rPr>
          <w:rFonts w:ascii="Arial" w:hAnsi="Arial" w:cs="Arial"/>
          <w:sz w:val="24"/>
          <w:szCs w:val="24"/>
        </w:rPr>
      </w:pPr>
      <w:r>
        <w:rPr>
          <w:rFonts w:ascii="Arial" w:hAnsi="Arial" w:cs="Arial"/>
          <w:sz w:val="24"/>
          <w:szCs w:val="24"/>
        </w:rPr>
        <w:t xml:space="preserve">Apesar desse modal ser o mais utilizado e possuir </w:t>
      </w:r>
      <w:r w:rsidR="00FC1C16">
        <w:rPr>
          <w:rFonts w:ascii="Arial" w:hAnsi="Arial" w:cs="Arial"/>
          <w:sz w:val="24"/>
          <w:szCs w:val="24"/>
        </w:rPr>
        <w:t>diversos benefícios</w:t>
      </w:r>
      <w:r>
        <w:rPr>
          <w:rFonts w:ascii="Arial" w:hAnsi="Arial" w:cs="Arial"/>
          <w:sz w:val="24"/>
          <w:szCs w:val="24"/>
        </w:rPr>
        <w:t>, há algumas desvantagens, como o limite de transporte</w:t>
      </w:r>
      <w:r w:rsidR="002E49DB">
        <w:rPr>
          <w:rFonts w:ascii="Arial" w:hAnsi="Arial" w:cs="Arial"/>
          <w:sz w:val="24"/>
          <w:szCs w:val="24"/>
        </w:rPr>
        <w:t>, alto risco de ocorrer furtos, e o grande custo de manutenção, podendo muitas vezes ocorrer atrasos na entrega por causa de congestionamentos, além de ser um dos modais que mais polui o meio ambiente. Para longas distancias o modal rodoviário é o menos competitivo perto dos outros modais (SILVA, 2014).</w:t>
      </w:r>
      <w:r>
        <w:rPr>
          <w:rFonts w:ascii="Arial" w:hAnsi="Arial" w:cs="Arial"/>
          <w:sz w:val="24"/>
          <w:szCs w:val="24"/>
        </w:rPr>
        <w:t xml:space="preserve"> </w:t>
      </w:r>
    </w:p>
    <w:p w14:paraId="1DF79B62" w14:textId="77777777" w:rsidR="00E34E11" w:rsidRDefault="00E34E11" w:rsidP="00047C0B">
      <w:pPr>
        <w:pStyle w:val="Ttulo2"/>
        <w:spacing w:line="360" w:lineRule="auto"/>
        <w:rPr>
          <w:rFonts w:ascii="Arial" w:hAnsi="Arial" w:cs="Arial"/>
          <w:b/>
          <w:color w:val="auto"/>
          <w:sz w:val="28"/>
        </w:rPr>
      </w:pPr>
      <w:bookmarkStart w:id="15" w:name="_Toc25143974"/>
      <w:r w:rsidRPr="00E34E11">
        <w:rPr>
          <w:rFonts w:ascii="Arial" w:hAnsi="Arial" w:cs="Arial"/>
          <w:b/>
          <w:color w:val="auto"/>
          <w:sz w:val="28"/>
        </w:rPr>
        <w:lastRenderedPageBreak/>
        <w:t>2.2 Roteirização</w:t>
      </w:r>
      <w:bookmarkEnd w:id="15"/>
      <w:r w:rsidRPr="00E34E11">
        <w:rPr>
          <w:rFonts w:ascii="Arial" w:hAnsi="Arial" w:cs="Arial"/>
          <w:b/>
          <w:color w:val="auto"/>
          <w:sz w:val="28"/>
        </w:rPr>
        <w:t xml:space="preserve"> </w:t>
      </w:r>
    </w:p>
    <w:p w14:paraId="3F10CCAD" w14:textId="1152074E" w:rsidR="00047C0B" w:rsidRDefault="0011164A" w:rsidP="00047C0B">
      <w:pPr>
        <w:spacing w:line="360" w:lineRule="auto"/>
        <w:ind w:firstLine="708"/>
        <w:jc w:val="both"/>
        <w:rPr>
          <w:rFonts w:ascii="Arial" w:hAnsi="Arial" w:cs="Arial"/>
          <w:sz w:val="24"/>
          <w:szCs w:val="24"/>
        </w:rPr>
      </w:pPr>
      <w:r>
        <w:rPr>
          <w:rFonts w:ascii="Arial" w:hAnsi="Arial" w:cs="Arial"/>
          <w:sz w:val="24"/>
          <w:szCs w:val="24"/>
        </w:rPr>
        <w:t>Segundo Andrade (2009)</w:t>
      </w:r>
      <w:r w:rsidR="00047C0B">
        <w:rPr>
          <w:rFonts w:ascii="Arial" w:hAnsi="Arial" w:cs="Arial"/>
          <w:sz w:val="24"/>
          <w:szCs w:val="24"/>
        </w:rPr>
        <w:t>, um obstáculo encontrado na gerência de transportes que é comum</w:t>
      </w:r>
      <w:r w:rsidR="006970EC">
        <w:rPr>
          <w:rFonts w:ascii="Arial" w:hAnsi="Arial" w:cs="Arial"/>
          <w:sz w:val="24"/>
          <w:szCs w:val="24"/>
        </w:rPr>
        <w:t>,</w:t>
      </w:r>
      <w:r w:rsidR="00047C0B">
        <w:rPr>
          <w:rFonts w:ascii="Arial" w:hAnsi="Arial" w:cs="Arial"/>
          <w:sz w:val="24"/>
          <w:szCs w:val="24"/>
        </w:rPr>
        <w:t xml:space="preserve"> é a escolha de uma melhor rota em redes de </w:t>
      </w:r>
      <w:r w:rsidR="006B2E12">
        <w:rPr>
          <w:rFonts w:ascii="Arial" w:hAnsi="Arial" w:cs="Arial"/>
          <w:sz w:val="24"/>
          <w:szCs w:val="24"/>
        </w:rPr>
        <w:t>carregamento</w:t>
      </w:r>
      <w:r w:rsidR="00047C0B">
        <w:rPr>
          <w:rFonts w:ascii="Arial" w:hAnsi="Arial" w:cs="Arial"/>
          <w:sz w:val="24"/>
          <w:szCs w:val="24"/>
        </w:rPr>
        <w:t>, buscando minimizar o custo do transporte. Possuindo uma carga de origem na qual será entregue ao destino, passando por diversos pontos onde também serão deixados uma parte da carga transportada, o objetivo do problema é encontrar uma forma de satisfazer a todas as demandas, e obter uma melhor tarifa de transporte.</w:t>
      </w:r>
    </w:p>
    <w:p w14:paraId="6E4C6160" w14:textId="75726881" w:rsidR="006B2E12" w:rsidRDefault="006B2E12" w:rsidP="00047C0B">
      <w:pPr>
        <w:spacing w:line="360" w:lineRule="auto"/>
        <w:ind w:firstLine="708"/>
        <w:jc w:val="both"/>
        <w:rPr>
          <w:rFonts w:ascii="Arial" w:hAnsi="Arial" w:cs="Arial"/>
          <w:sz w:val="24"/>
          <w:szCs w:val="24"/>
        </w:rPr>
      </w:pPr>
      <w:r w:rsidRPr="006B2E12">
        <w:rPr>
          <w:rFonts w:ascii="Arial" w:hAnsi="Arial" w:cs="Arial"/>
          <w:sz w:val="24"/>
          <w:szCs w:val="24"/>
        </w:rPr>
        <w:t xml:space="preserve">O autor sugere, portanto, que a roteirização fará com que </w:t>
      </w:r>
      <w:r w:rsidR="00967E99" w:rsidRPr="006B2E12">
        <w:rPr>
          <w:rFonts w:ascii="Arial" w:hAnsi="Arial" w:cs="Arial"/>
          <w:sz w:val="24"/>
          <w:szCs w:val="24"/>
        </w:rPr>
        <w:t>o maior número de produtos seja</w:t>
      </w:r>
      <w:r w:rsidRPr="006B2E12">
        <w:rPr>
          <w:rFonts w:ascii="Arial" w:hAnsi="Arial" w:cs="Arial"/>
          <w:sz w:val="24"/>
          <w:szCs w:val="24"/>
        </w:rPr>
        <w:t xml:space="preserve"> entregue no menor tempo e gastando o menos possível.</w:t>
      </w:r>
    </w:p>
    <w:p w14:paraId="0D969A1C" w14:textId="0295E995" w:rsidR="001207A2" w:rsidRPr="00E607F2" w:rsidRDefault="001207A2" w:rsidP="001207A2">
      <w:pPr>
        <w:pStyle w:val="Legenda"/>
        <w:keepNext/>
        <w:jc w:val="center"/>
        <w:rPr>
          <w:rFonts w:ascii="Arial" w:hAnsi="Arial" w:cs="Arial"/>
          <w:i w:val="0"/>
          <w:color w:val="auto"/>
          <w:sz w:val="22"/>
          <w:szCs w:val="22"/>
        </w:rPr>
      </w:pPr>
      <w:bookmarkStart w:id="16" w:name="_Toc25156574"/>
      <w:r w:rsidRPr="00E607F2">
        <w:rPr>
          <w:rFonts w:ascii="Arial" w:hAnsi="Arial" w:cs="Arial"/>
          <w:i w:val="0"/>
          <w:color w:val="auto"/>
          <w:sz w:val="22"/>
          <w:szCs w:val="22"/>
        </w:rPr>
        <w:t xml:space="preserve">Figura </w:t>
      </w:r>
      <w:r>
        <w:rPr>
          <w:rFonts w:ascii="Arial" w:hAnsi="Arial" w:cs="Arial"/>
          <w:i w:val="0"/>
          <w:color w:val="auto"/>
          <w:sz w:val="22"/>
          <w:szCs w:val="22"/>
        </w:rPr>
        <w:fldChar w:fldCharType="begin"/>
      </w:r>
      <w:r>
        <w:rPr>
          <w:rFonts w:ascii="Arial" w:hAnsi="Arial" w:cs="Arial"/>
          <w:i w:val="0"/>
          <w:color w:val="auto"/>
          <w:sz w:val="22"/>
          <w:szCs w:val="22"/>
        </w:rPr>
        <w:instrText xml:space="preserve"> SEQ Figura \* ARABIC </w:instrText>
      </w:r>
      <w:r>
        <w:rPr>
          <w:rFonts w:ascii="Arial" w:hAnsi="Arial" w:cs="Arial"/>
          <w:i w:val="0"/>
          <w:color w:val="auto"/>
          <w:sz w:val="22"/>
          <w:szCs w:val="22"/>
        </w:rPr>
        <w:fldChar w:fldCharType="separate"/>
      </w:r>
      <w:r w:rsidR="00967E99">
        <w:rPr>
          <w:rFonts w:ascii="Arial" w:hAnsi="Arial" w:cs="Arial"/>
          <w:i w:val="0"/>
          <w:noProof/>
          <w:color w:val="auto"/>
          <w:sz w:val="22"/>
          <w:szCs w:val="22"/>
        </w:rPr>
        <w:t>2</w:t>
      </w:r>
      <w:r>
        <w:rPr>
          <w:rFonts w:ascii="Arial" w:hAnsi="Arial" w:cs="Arial"/>
          <w:i w:val="0"/>
          <w:color w:val="auto"/>
          <w:sz w:val="22"/>
          <w:szCs w:val="22"/>
        </w:rPr>
        <w:fldChar w:fldCharType="end"/>
      </w:r>
      <w:r w:rsidRPr="00E607F2">
        <w:rPr>
          <w:rFonts w:ascii="Arial" w:hAnsi="Arial" w:cs="Arial"/>
          <w:i w:val="0"/>
          <w:color w:val="auto"/>
          <w:sz w:val="22"/>
          <w:szCs w:val="22"/>
        </w:rPr>
        <w:t>- Modelo para escolha de melhor Rota de Distribuição de Produto.</w:t>
      </w:r>
      <w:bookmarkEnd w:id="16"/>
    </w:p>
    <w:p w14:paraId="3F550CF3" w14:textId="72BD77D7" w:rsidR="00FD643B" w:rsidRDefault="00FD643B" w:rsidP="00FD643B">
      <w:pPr>
        <w:spacing w:line="360" w:lineRule="auto"/>
        <w:ind w:firstLine="708"/>
        <w:jc w:val="center"/>
        <w:rPr>
          <w:rFonts w:ascii="Arial" w:hAnsi="Arial" w:cs="Arial"/>
          <w:sz w:val="24"/>
          <w:szCs w:val="24"/>
        </w:rPr>
      </w:pPr>
      <w:r>
        <w:rPr>
          <w:noProof/>
          <w:lang w:eastAsia="pt-BR"/>
        </w:rPr>
        <w:drawing>
          <wp:inline distT="0" distB="0" distL="0" distR="0" wp14:anchorId="34547A30" wp14:editId="3288A03E">
            <wp:extent cx="4320000" cy="1769351"/>
            <wp:effectExtent l="0" t="0" r="0" b="2540"/>
            <wp:docPr id="3203" name="Picture 131">
              <a:extLst xmlns:a="http://schemas.openxmlformats.org/drawingml/2006/main">
                <a:ext uri="{FF2B5EF4-FFF2-40B4-BE49-F238E27FC236}">
                  <a16:creationId xmlns:a16="http://schemas.microsoft.com/office/drawing/2014/main" id="{4DA86A6E-83D6-40AA-B6C4-0224F14CF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Picture 131">
                      <a:extLst>
                        <a:ext uri="{FF2B5EF4-FFF2-40B4-BE49-F238E27FC236}">
                          <a16:creationId xmlns:a16="http://schemas.microsoft.com/office/drawing/2014/main" id="{4DA86A6E-83D6-40AA-B6C4-0224F14CF24D}"/>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000" cy="1769351"/>
                    </a:xfrm>
                    <a:prstGeom prst="rect">
                      <a:avLst/>
                    </a:prstGeom>
                    <a:noFill/>
                  </pic:spPr>
                </pic:pic>
              </a:graphicData>
            </a:graphic>
          </wp:inline>
        </w:drawing>
      </w:r>
    </w:p>
    <w:p w14:paraId="41129A7C" w14:textId="1D4BD5AA" w:rsidR="006014F5" w:rsidRPr="00E607F2" w:rsidRDefault="006014F5" w:rsidP="006014F5">
      <w:pPr>
        <w:pStyle w:val="Legenda"/>
        <w:jc w:val="center"/>
        <w:rPr>
          <w:rFonts w:ascii="Arial" w:hAnsi="Arial" w:cs="Arial"/>
          <w:i w:val="0"/>
          <w:color w:val="auto"/>
          <w:sz w:val="22"/>
          <w:szCs w:val="22"/>
        </w:rPr>
      </w:pPr>
      <w:r w:rsidRPr="00E607F2">
        <w:rPr>
          <w:rFonts w:ascii="Arial" w:hAnsi="Arial" w:cs="Arial"/>
          <w:i w:val="0"/>
          <w:color w:val="auto"/>
          <w:sz w:val="22"/>
          <w:szCs w:val="22"/>
        </w:rPr>
        <w:t>Fonte: (ANDRADE, 2009)</w:t>
      </w:r>
    </w:p>
    <w:p w14:paraId="47553033" w14:textId="5CA8CBF6" w:rsidR="006014F5" w:rsidRDefault="00E048F8" w:rsidP="006014F5">
      <w:pPr>
        <w:spacing w:line="360" w:lineRule="auto"/>
        <w:ind w:firstLine="708"/>
        <w:jc w:val="both"/>
        <w:rPr>
          <w:rFonts w:ascii="Arial" w:hAnsi="Arial" w:cs="Arial"/>
          <w:sz w:val="24"/>
          <w:szCs w:val="24"/>
        </w:rPr>
      </w:pPr>
      <w:r>
        <w:rPr>
          <w:rFonts w:ascii="Arial" w:hAnsi="Arial" w:cs="Arial"/>
          <w:sz w:val="24"/>
          <w:szCs w:val="24"/>
        </w:rPr>
        <w:t>Ainda segundo Andrade</w:t>
      </w:r>
      <w:r w:rsidR="006014F5">
        <w:rPr>
          <w:rFonts w:ascii="Arial" w:hAnsi="Arial" w:cs="Arial"/>
          <w:sz w:val="24"/>
          <w:szCs w:val="24"/>
        </w:rPr>
        <w:t>, a</w:t>
      </w:r>
      <w:r w:rsidR="006014F5" w:rsidRPr="006014F5">
        <w:rPr>
          <w:rFonts w:ascii="Arial" w:hAnsi="Arial" w:cs="Arial"/>
          <w:sz w:val="24"/>
          <w:szCs w:val="24"/>
        </w:rPr>
        <w:t xml:space="preserve"> figura</w:t>
      </w:r>
      <w:r w:rsidR="006014F5">
        <w:rPr>
          <w:rFonts w:ascii="Arial" w:hAnsi="Arial" w:cs="Arial"/>
          <w:sz w:val="24"/>
          <w:szCs w:val="24"/>
        </w:rPr>
        <w:t xml:space="preserve"> 2</w:t>
      </w:r>
      <w:r w:rsidR="006014F5" w:rsidRPr="006014F5">
        <w:rPr>
          <w:rFonts w:ascii="Arial" w:hAnsi="Arial" w:cs="Arial"/>
          <w:sz w:val="24"/>
          <w:szCs w:val="24"/>
        </w:rPr>
        <w:t xml:space="preserve"> representa um modelo de rotas, ligando uma origem onde a carga e embarcada a um destino.</w:t>
      </w:r>
      <w:r w:rsidR="006014F5">
        <w:rPr>
          <w:rFonts w:ascii="Arial" w:hAnsi="Arial" w:cs="Arial"/>
          <w:sz w:val="24"/>
          <w:szCs w:val="24"/>
        </w:rPr>
        <w:t xml:space="preserve"> </w:t>
      </w:r>
      <w:r w:rsidR="006014F5" w:rsidRPr="006014F5">
        <w:rPr>
          <w:rFonts w:ascii="Arial" w:hAnsi="Arial" w:cs="Arial"/>
          <w:sz w:val="24"/>
          <w:szCs w:val="24"/>
        </w:rPr>
        <w:t>Passando por</w:t>
      </w:r>
      <w:r>
        <w:rPr>
          <w:rFonts w:ascii="Arial" w:hAnsi="Arial" w:cs="Arial"/>
          <w:sz w:val="24"/>
          <w:szCs w:val="24"/>
        </w:rPr>
        <w:t xml:space="preserve"> vários pontos i</w:t>
      </w:r>
      <w:r w:rsidR="006014F5" w:rsidRPr="006014F5">
        <w:rPr>
          <w:rFonts w:ascii="Arial" w:hAnsi="Arial" w:cs="Arial"/>
          <w:sz w:val="24"/>
          <w:szCs w:val="24"/>
        </w:rPr>
        <w:t>ntermediários que representam localidades onde também à necessidade da carga transportada.</w:t>
      </w:r>
    </w:p>
    <w:p w14:paraId="0288ED08" w14:textId="77777777" w:rsidR="00047C0B" w:rsidRDefault="00047C0B" w:rsidP="00047C0B">
      <w:pPr>
        <w:pStyle w:val="Ttulo2"/>
        <w:spacing w:line="360" w:lineRule="auto"/>
        <w:rPr>
          <w:rFonts w:ascii="Arial" w:hAnsi="Arial" w:cs="Arial"/>
          <w:b/>
          <w:color w:val="auto"/>
          <w:sz w:val="28"/>
        </w:rPr>
      </w:pPr>
      <w:bookmarkStart w:id="17" w:name="_Toc25143975"/>
      <w:r w:rsidRPr="00E34E11">
        <w:rPr>
          <w:rFonts w:ascii="Arial" w:hAnsi="Arial" w:cs="Arial"/>
          <w:b/>
          <w:color w:val="auto"/>
          <w:sz w:val="28"/>
        </w:rPr>
        <w:t>2.</w:t>
      </w:r>
      <w:r>
        <w:rPr>
          <w:rFonts w:ascii="Arial" w:hAnsi="Arial" w:cs="Arial"/>
          <w:b/>
          <w:color w:val="auto"/>
          <w:sz w:val="28"/>
        </w:rPr>
        <w:t>3</w:t>
      </w:r>
      <w:r w:rsidRPr="00E34E11">
        <w:rPr>
          <w:rFonts w:ascii="Arial" w:hAnsi="Arial" w:cs="Arial"/>
          <w:b/>
          <w:color w:val="auto"/>
          <w:sz w:val="28"/>
        </w:rPr>
        <w:t xml:space="preserve"> </w:t>
      </w:r>
      <w:r>
        <w:rPr>
          <w:rFonts w:ascii="Arial" w:hAnsi="Arial" w:cs="Arial"/>
          <w:b/>
          <w:color w:val="auto"/>
          <w:sz w:val="28"/>
        </w:rPr>
        <w:t>Distribuição</w:t>
      </w:r>
      <w:bookmarkEnd w:id="17"/>
    </w:p>
    <w:p w14:paraId="59F9F9C3" w14:textId="77777777" w:rsidR="00047C0B" w:rsidRDefault="00047C0B" w:rsidP="00047C0B">
      <w:pPr>
        <w:spacing w:line="360" w:lineRule="auto"/>
        <w:ind w:firstLine="708"/>
        <w:jc w:val="both"/>
        <w:rPr>
          <w:rFonts w:ascii="Arial" w:hAnsi="Arial" w:cs="Arial"/>
          <w:sz w:val="24"/>
          <w:szCs w:val="24"/>
        </w:rPr>
      </w:pPr>
      <w:r>
        <w:rPr>
          <w:rFonts w:ascii="Arial" w:hAnsi="Arial" w:cs="Arial"/>
          <w:sz w:val="24"/>
          <w:szCs w:val="24"/>
        </w:rPr>
        <w:t xml:space="preserve">A distribuição física é a área da logística que cuida do deslocamento, armazenamento e organização de pedidos dos produtos finais. Dispõe cerca dois terços dos custos logísticos e possui grande relevância dentro das empresas. </w:t>
      </w:r>
    </w:p>
    <w:p w14:paraId="65EF8DF9" w14:textId="77777777" w:rsidR="00047C0B" w:rsidRDefault="00047C0B" w:rsidP="00047C0B">
      <w:pPr>
        <w:spacing w:line="360" w:lineRule="auto"/>
        <w:ind w:firstLine="708"/>
        <w:jc w:val="both"/>
        <w:rPr>
          <w:rFonts w:ascii="Arial" w:hAnsi="Arial" w:cs="Arial"/>
          <w:sz w:val="24"/>
          <w:szCs w:val="24"/>
        </w:rPr>
      </w:pPr>
      <w:r>
        <w:rPr>
          <w:rFonts w:ascii="Arial" w:hAnsi="Arial" w:cs="Arial"/>
          <w:sz w:val="24"/>
          <w:szCs w:val="24"/>
        </w:rPr>
        <w:t xml:space="preserve">O transporte de produtos com destino ao cliente ou à centro de distribuição, deve ser de responsabilidade do setor logístico, tendo está grande importância na armazenagem da mercadoria até a sua entrega (BALLOU, 2008). </w:t>
      </w:r>
    </w:p>
    <w:p w14:paraId="45C01F77" w14:textId="21C72E83" w:rsidR="00047C0B" w:rsidRPr="00752D90" w:rsidRDefault="00047C0B" w:rsidP="00752D90">
      <w:pPr>
        <w:spacing w:line="360" w:lineRule="auto"/>
        <w:jc w:val="both"/>
        <w:rPr>
          <w:rFonts w:ascii="Arial" w:hAnsi="Arial" w:cs="Arial"/>
          <w:sz w:val="24"/>
          <w:szCs w:val="24"/>
        </w:rPr>
      </w:pPr>
      <w:r>
        <w:rPr>
          <w:rFonts w:ascii="Arial" w:hAnsi="Arial" w:cs="Arial"/>
          <w:sz w:val="24"/>
          <w:szCs w:val="24"/>
        </w:rPr>
        <w:tab/>
        <w:t xml:space="preserve">Segundo </w:t>
      </w:r>
      <w:r w:rsidRPr="00FC1C16">
        <w:rPr>
          <w:rFonts w:ascii="Arial" w:hAnsi="Arial" w:cs="Arial"/>
          <w:sz w:val="24"/>
          <w:szCs w:val="24"/>
        </w:rPr>
        <w:t xml:space="preserve">o </w:t>
      </w:r>
      <w:r w:rsidR="004478A7" w:rsidRPr="00FC1C16">
        <w:rPr>
          <w:rFonts w:ascii="Arial" w:hAnsi="Arial" w:cs="Arial"/>
          <w:sz w:val="24"/>
          <w:szCs w:val="24"/>
        </w:rPr>
        <w:t>mesmo autor</w:t>
      </w:r>
      <w:r>
        <w:rPr>
          <w:rFonts w:ascii="Arial" w:hAnsi="Arial" w:cs="Arial"/>
          <w:sz w:val="24"/>
          <w:szCs w:val="24"/>
        </w:rPr>
        <w:t xml:space="preserve"> quando um produto é solicitado pelo cliente, a logística se preocupa em entregar este produto com o menor custo possível. Normalmente os </w:t>
      </w:r>
      <w:r>
        <w:rPr>
          <w:rFonts w:ascii="Arial" w:hAnsi="Arial" w:cs="Arial"/>
          <w:sz w:val="24"/>
          <w:szCs w:val="24"/>
        </w:rPr>
        <w:lastRenderedPageBreak/>
        <w:t>planejamentos são feitos para dois tipos de consumidores: as empresas, que buscam corresponder as necessidades de clientes assim como criar produtos. E os consumidores intermediários, que são responsáveis pela revenda e não fazem o uso do produto</w:t>
      </w:r>
      <w:r w:rsidR="000D0BD4">
        <w:rPr>
          <w:rFonts w:ascii="Arial" w:hAnsi="Arial" w:cs="Arial"/>
          <w:sz w:val="24"/>
          <w:szCs w:val="24"/>
        </w:rPr>
        <w:t>.</w:t>
      </w:r>
    </w:p>
    <w:p w14:paraId="69AD3568" w14:textId="77777777" w:rsidR="009E2F8B" w:rsidRDefault="00047C0B" w:rsidP="00047C0B">
      <w:pPr>
        <w:pStyle w:val="Ttulo2"/>
        <w:spacing w:line="360" w:lineRule="auto"/>
        <w:rPr>
          <w:rFonts w:ascii="Arial" w:hAnsi="Arial" w:cs="Arial"/>
          <w:b/>
          <w:color w:val="auto"/>
          <w:sz w:val="28"/>
        </w:rPr>
      </w:pPr>
      <w:bookmarkStart w:id="18" w:name="_Toc25143976"/>
      <w:r w:rsidRPr="00E34E11">
        <w:rPr>
          <w:rFonts w:ascii="Arial" w:hAnsi="Arial" w:cs="Arial"/>
          <w:b/>
          <w:color w:val="auto"/>
          <w:sz w:val="28"/>
        </w:rPr>
        <w:t>2.</w:t>
      </w:r>
      <w:r w:rsidR="00752D90">
        <w:rPr>
          <w:rFonts w:ascii="Arial" w:hAnsi="Arial" w:cs="Arial"/>
          <w:b/>
          <w:color w:val="auto"/>
          <w:sz w:val="28"/>
        </w:rPr>
        <w:t>4</w:t>
      </w:r>
      <w:r w:rsidRPr="00E34E11">
        <w:rPr>
          <w:rFonts w:ascii="Arial" w:hAnsi="Arial" w:cs="Arial"/>
          <w:b/>
          <w:color w:val="auto"/>
          <w:sz w:val="28"/>
        </w:rPr>
        <w:t xml:space="preserve"> </w:t>
      </w:r>
      <w:r w:rsidR="009E2F8B">
        <w:rPr>
          <w:rFonts w:ascii="Arial" w:hAnsi="Arial" w:cs="Arial"/>
          <w:b/>
          <w:color w:val="auto"/>
          <w:sz w:val="28"/>
        </w:rPr>
        <w:t>Algoritmo Genético</w:t>
      </w:r>
      <w:bookmarkEnd w:id="18"/>
    </w:p>
    <w:p w14:paraId="5A51254D" w14:textId="1BBB466A" w:rsidR="009E2F8B" w:rsidRPr="009E2F8B" w:rsidRDefault="009E2F8B" w:rsidP="009E2F8B">
      <w:pPr>
        <w:spacing w:line="360" w:lineRule="auto"/>
        <w:jc w:val="both"/>
        <w:rPr>
          <w:rFonts w:ascii="Arial" w:hAnsi="Arial" w:cs="Arial"/>
          <w:sz w:val="24"/>
          <w:szCs w:val="24"/>
        </w:rPr>
      </w:pPr>
      <w:r>
        <w:rPr>
          <w:rFonts w:ascii="Arial" w:hAnsi="Arial" w:cs="Arial"/>
          <w:b/>
          <w:sz w:val="28"/>
        </w:rPr>
        <w:tab/>
      </w:r>
      <w:r w:rsidRPr="009E2F8B">
        <w:rPr>
          <w:rFonts w:ascii="Arial" w:hAnsi="Arial" w:cs="Arial"/>
          <w:sz w:val="24"/>
          <w:szCs w:val="24"/>
        </w:rPr>
        <w:t xml:space="preserve">O </w:t>
      </w:r>
      <w:r w:rsidR="00FF4274" w:rsidRPr="009E2F8B">
        <w:rPr>
          <w:rFonts w:ascii="Arial" w:hAnsi="Arial" w:cs="Arial"/>
          <w:sz w:val="24"/>
          <w:szCs w:val="24"/>
        </w:rPr>
        <w:t>processo evolutivo</w:t>
      </w:r>
      <w:r w:rsidRPr="009E2F8B">
        <w:rPr>
          <w:rFonts w:ascii="Arial" w:hAnsi="Arial" w:cs="Arial"/>
          <w:sz w:val="24"/>
          <w:szCs w:val="24"/>
        </w:rPr>
        <w:t xml:space="preserve"> estudado por Darwin no século XIX, é um dos processos da natureza mais bem elaborados. Com base nas suas observações escreveu a teoria da evolução das espécies, no qual se caracteriza que aquele </w:t>
      </w:r>
      <w:r w:rsidR="00FF4274" w:rsidRPr="009E2F8B">
        <w:rPr>
          <w:rFonts w:ascii="Arial" w:hAnsi="Arial" w:cs="Arial"/>
          <w:sz w:val="24"/>
          <w:szCs w:val="24"/>
        </w:rPr>
        <w:t>indivíduo</w:t>
      </w:r>
      <w:r w:rsidRPr="009E2F8B">
        <w:rPr>
          <w:rFonts w:ascii="Arial" w:hAnsi="Arial" w:cs="Arial"/>
          <w:sz w:val="24"/>
          <w:szCs w:val="24"/>
        </w:rPr>
        <w:t xml:space="preserve"> com maior capacidade de adaptabilidade ao meio, é o que sobrevive e </w:t>
      </w:r>
      <w:r w:rsidR="00FF4274" w:rsidRPr="009E2F8B">
        <w:rPr>
          <w:rFonts w:ascii="Arial" w:hAnsi="Arial" w:cs="Arial"/>
          <w:sz w:val="24"/>
          <w:szCs w:val="24"/>
        </w:rPr>
        <w:t>evoluem</w:t>
      </w:r>
      <w:r w:rsidRPr="009E2F8B">
        <w:rPr>
          <w:rFonts w:ascii="Arial" w:hAnsi="Arial" w:cs="Arial"/>
          <w:sz w:val="24"/>
          <w:szCs w:val="24"/>
        </w:rPr>
        <w:t>.</w:t>
      </w:r>
    </w:p>
    <w:p w14:paraId="7683EEFF" w14:textId="3B9DFE5E" w:rsidR="00047C0B" w:rsidRDefault="00FF4274" w:rsidP="009E2F8B">
      <w:pPr>
        <w:spacing w:line="360" w:lineRule="auto"/>
        <w:jc w:val="both"/>
        <w:rPr>
          <w:rFonts w:ascii="Arial" w:hAnsi="Arial" w:cs="Arial"/>
          <w:sz w:val="24"/>
          <w:szCs w:val="24"/>
        </w:rPr>
      </w:pPr>
      <w:r>
        <w:rPr>
          <w:rFonts w:ascii="Arial" w:hAnsi="Arial" w:cs="Arial"/>
          <w:sz w:val="24"/>
          <w:szCs w:val="24"/>
        </w:rPr>
        <w:tab/>
      </w:r>
      <w:r w:rsidR="009E2F8B" w:rsidRPr="009E2F8B">
        <w:rPr>
          <w:rFonts w:ascii="Arial" w:hAnsi="Arial" w:cs="Arial"/>
          <w:sz w:val="24"/>
          <w:szCs w:val="24"/>
        </w:rPr>
        <w:t xml:space="preserve">Segundo Bento (2008) algoritmo genético caracteriza uma natureza de algoritmos de otimização, que possuem como </w:t>
      </w:r>
      <w:r w:rsidRPr="009E2F8B">
        <w:rPr>
          <w:rFonts w:ascii="Arial" w:hAnsi="Arial" w:cs="Arial"/>
          <w:sz w:val="24"/>
          <w:szCs w:val="24"/>
        </w:rPr>
        <w:t>técnicas</w:t>
      </w:r>
      <w:r w:rsidR="009E2F8B" w:rsidRPr="009E2F8B">
        <w:rPr>
          <w:rFonts w:ascii="Arial" w:hAnsi="Arial" w:cs="Arial"/>
          <w:sz w:val="24"/>
          <w:szCs w:val="24"/>
        </w:rPr>
        <w:t xml:space="preserve"> pesquisas </w:t>
      </w:r>
      <w:r w:rsidRPr="009E2F8B">
        <w:rPr>
          <w:rFonts w:ascii="Arial" w:hAnsi="Arial" w:cs="Arial"/>
          <w:sz w:val="24"/>
          <w:szCs w:val="24"/>
        </w:rPr>
        <w:t>probabilísticas</w:t>
      </w:r>
      <w:r w:rsidR="009E2F8B" w:rsidRPr="009E2F8B">
        <w:rPr>
          <w:rFonts w:ascii="Arial" w:hAnsi="Arial" w:cs="Arial"/>
          <w:sz w:val="24"/>
          <w:szCs w:val="24"/>
        </w:rPr>
        <w:t xml:space="preserve"> de soluções, com base na evolução </w:t>
      </w:r>
      <w:r w:rsidRPr="009E2F8B">
        <w:rPr>
          <w:rFonts w:ascii="Arial" w:hAnsi="Arial" w:cs="Arial"/>
          <w:sz w:val="24"/>
          <w:szCs w:val="24"/>
        </w:rPr>
        <w:t>biológica</w:t>
      </w:r>
      <w:r w:rsidR="009E2F8B" w:rsidRPr="009E2F8B">
        <w:rPr>
          <w:rFonts w:ascii="Arial" w:hAnsi="Arial" w:cs="Arial"/>
          <w:sz w:val="24"/>
          <w:szCs w:val="24"/>
        </w:rPr>
        <w:t xml:space="preserve">, com uma combinação de dados da </w:t>
      </w:r>
      <w:r w:rsidRPr="009E2F8B">
        <w:rPr>
          <w:rFonts w:ascii="Arial" w:hAnsi="Arial" w:cs="Arial"/>
          <w:sz w:val="24"/>
          <w:szCs w:val="24"/>
        </w:rPr>
        <w:t>genética</w:t>
      </w:r>
      <w:r w:rsidR="009E2F8B" w:rsidRPr="009E2F8B">
        <w:rPr>
          <w:rFonts w:ascii="Arial" w:hAnsi="Arial" w:cs="Arial"/>
          <w:sz w:val="24"/>
          <w:szCs w:val="24"/>
        </w:rPr>
        <w:t xml:space="preserve"> com a seleção natural dos </w:t>
      </w:r>
      <w:r w:rsidRPr="009E2F8B">
        <w:rPr>
          <w:rFonts w:ascii="Arial" w:hAnsi="Arial" w:cs="Arial"/>
          <w:sz w:val="24"/>
          <w:szCs w:val="24"/>
        </w:rPr>
        <w:t>indivíduos</w:t>
      </w:r>
      <w:r w:rsidR="009E2F8B" w:rsidRPr="009E2F8B">
        <w:rPr>
          <w:rFonts w:ascii="Arial" w:hAnsi="Arial" w:cs="Arial"/>
          <w:sz w:val="24"/>
          <w:szCs w:val="24"/>
        </w:rPr>
        <w:t>. Esse algoritmo é baseado em procedimentos aleatórios.</w:t>
      </w:r>
    </w:p>
    <w:p w14:paraId="37341E76" w14:textId="69FC0571" w:rsidR="00FF4274" w:rsidRPr="009E2F8B" w:rsidRDefault="00FF4274" w:rsidP="009E2F8B">
      <w:pPr>
        <w:spacing w:line="360" w:lineRule="auto"/>
        <w:jc w:val="both"/>
        <w:rPr>
          <w:rFonts w:ascii="Arial" w:hAnsi="Arial" w:cs="Arial"/>
          <w:sz w:val="24"/>
          <w:szCs w:val="24"/>
        </w:rPr>
      </w:pPr>
      <w:r>
        <w:rPr>
          <w:rFonts w:ascii="Arial" w:hAnsi="Arial" w:cs="Arial"/>
          <w:sz w:val="24"/>
          <w:szCs w:val="24"/>
        </w:rPr>
        <w:tab/>
      </w:r>
      <w:r w:rsidRPr="00FF4274">
        <w:rPr>
          <w:rFonts w:ascii="Arial" w:hAnsi="Arial" w:cs="Arial"/>
          <w:sz w:val="24"/>
          <w:szCs w:val="24"/>
        </w:rPr>
        <w:t>Aplicações comuns do algoritmo genético, são baseados nas soluções de problemas de otimização, problemas com vários parâmetros e características necessárias para a combinação em busca da melhor solução, como por exemplo o problema da mochila</w:t>
      </w:r>
      <w:r>
        <w:rPr>
          <w:rFonts w:ascii="Arial" w:hAnsi="Arial" w:cs="Arial"/>
          <w:sz w:val="24"/>
          <w:szCs w:val="24"/>
        </w:rPr>
        <w:t>.</w:t>
      </w:r>
    </w:p>
    <w:p w14:paraId="7042A656" w14:textId="13B8F6EA" w:rsidR="00B0788D" w:rsidRPr="00B0788D" w:rsidRDefault="00B0788D" w:rsidP="00B0788D">
      <w:pPr>
        <w:pStyle w:val="Ttulo3"/>
        <w:spacing w:line="360" w:lineRule="auto"/>
        <w:ind w:firstLine="708"/>
        <w:rPr>
          <w:rFonts w:ascii="Arial" w:hAnsi="Arial" w:cs="Arial"/>
          <w:b/>
          <w:color w:val="auto"/>
        </w:rPr>
      </w:pPr>
      <w:bookmarkStart w:id="19" w:name="_Toc25143977"/>
      <w:r w:rsidRPr="00E007C7">
        <w:rPr>
          <w:rFonts w:ascii="Arial" w:hAnsi="Arial" w:cs="Arial"/>
          <w:b/>
          <w:color w:val="auto"/>
        </w:rPr>
        <w:t>2.</w:t>
      </w:r>
      <w:r>
        <w:rPr>
          <w:rFonts w:ascii="Arial" w:hAnsi="Arial" w:cs="Arial"/>
          <w:b/>
          <w:color w:val="auto"/>
        </w:rPr>
        <w:t>4</w:t>
      </w:r>
      <w:r w:rsidRPr="00E007C7">
        <w:rPr>
          <w:rFonts w:ascii="Arial" w:hAnsi="Arial" w:cs="Arial"/>
          <w:b/>
          <w:color w:val="auto"/>
        </w:rPr>
        <w:t>.</w:t>
      </w:r>
      <w:r w:rsidR="009E2F8B">
        <w:rPr>
          <w:rFonts w:ascii="Arial" w:hAnsi="Arial" w:cs="Arial"/>
          <w:b/>
          <w:color w:val="auto"/>
        </w:rPr>
        <w:t>1</w:t>
      </w:r>
      <w:r w:rsidRPr="00E007C7">
        <w:rPr>
          <w:rFonts w:ascii="Arial" w:hAnsi="Arial" w:cs="Arial"/>
          <w:b/>
          <w:color w:val="auto"/>
        </w:rPr>
        <w:t xml:space="preserve"> </w:t>
      </w:r>
      <w:r>
        <w:rPr>
          <w:rFonts w:ascii="Arial" w:hAnsi="Arial" w:cs="Arial"/>
          <w:b/>
          <w:color w:val="auto"/>
        </w:rPr>
        <w:t>Problema da Mochila</w:t>
      </w:r>
      <w:bookmarkEnd w:id="19"/>
    </w:p>
    <w:p w14:paraId="5B887E05" w14:textId="40D876A8" w:rsidR="00047C0B" w:rsidRPr="000568D4" w:rsidRDefault="00474A0E" w:rsidP="00047C0B">
      <w:pPr>
        <w:spacing w:line="360" w:lineRule="auto"/>
        <w:jc w:val="both"/>
        <w:rPr>
          <w:rFonts w:ascii="Arial" w:hAnsi="Arial" w:cs="Arial"/>
          <w:sz w:val="24"/>
        </w:rPr>
      </w:pPr>
      <w:r>
        <w:rPr>
          <w:rFonts w:ascii="Arial" w:hAnsi="Arial" w:cs="Arial"/>
          <w:sz w:val="24"/>
        </w:rPr>
        <w:tab/>
        <w:t xml:space="preserve">O problema da mochila citado por Goldbarg e Luna (2005), diz que esse modelo pode ser aplicado em diversos casos, como na logística, onde podemos utilizá-la </w:t>
      </w:r>
      <w:r w:rsidR="000568D4">
        <w:rPr>
          <w:rFonts w:ascii="Arial" w:hAnsi="Arial" w:cs="Arial"/>
          <w:sz w:val="24"/>
        </w:rPr>
        <w:t xml:space="preserve">na disposição dos produtos dentro do veículo. Entende-se esse método como um desafio de encher uma mochila sem ultrapassar o peso limite, otimizando o espaço e o valor do produto carregado, isso quer dizer que o problema da mochila auxilia em uma melhor forma de dispor os produtos, em um veículo de maneira a diminuir os custos e otimizar o espaço. </w:t>
      </w:r>
    </w:p>
    <w:p w14:paraId="1E577F5A" w14:textId="28D6A3D8" w:rsidR="00047C0B" w:rsidRDefault="00C47EC9" w:rsidP="00C47EC9">
      <w:pPr>
        <w:pStyle w:val="Ttulo2"/>
        <w:spacing w:line="360" w:lineRule="auto"/>
        <w:jc w:val="both"/>
        <w:rPr>
          <w:rFonts w:ascii="Arial" w:hAnsi="Arial" w:cs="Arial"/>
          <w:b/>
          <w:color w:val="auto"/>
          <w:sz w:val="28"/>
        </w:rPr>
      </w:pPr>
      <w:bookmarkStart w:id="20" w:name="_Toc25143978"/>
      <w:r w:rsidRPr="00C47EC9">
        <w:rPr>
          <w:rFonts w:ascii="Arial" w:hAnsi="Arial" w:cs="Arial"/>
          <w:b/>
          <w:color w:val="auto"/>
          <w:sz w:val="28"/>
        </w:rPr>
        <w:t>2.</w:t>
      </w:r>
      <w:r w:rsidR="00307EAF">
        <w:rPr>
          <w:rFonts w:ascii="Arial" w:hAnsi="Arial" w:cs="Arial"/>
          <w:b/>
          <w:color w:val="auto"/>
          <w:sz w:val="28"/>
        </w:rPr>
        <w:t>5</w:t>
      </w:r>
      <w:r w:rsidRPr="00C47EC9">
        <w:rPr>
          <w:rFonts w:ascii="Arial" w:hAnsi="Arial" w:cs="Arial"/>
          <w:b/>
          <w:color w:val="auto"/>
          <w:sz w:val="28"/>
        </w:rPr>
        <w:t xml:space="preserve"> </w:t>
      </w:r>
      <w:r>
        <w:rPr>
          <w:rFonts w:ascii="Arial" w:hAnsi="Arial" w:cs="Arial"/>
          <w:b/>
          <w:color w:val="auto"/>
          <w:sz w:val="28"/>
        </w:rPr>
        <w:t xml:space="preserve"> </w:t>
      </w:r>
      <w:r w:rsidRPr="00C47EC9">
        <w:rPr>
          <w:rFonts w:ascii="Arial" w:hAnsi="Arial" w:cs="Arial"/>
          <w:b/>
          <w:color w:val="auto"/>
          <w:sz w:val="28"/>
        </w:rPr>
        <w:t>Custos logísticos no transporte rodoviário</w:t>
      </w:r>
      <w:bookmarkEnd w:id="20"/>
    </w:p>
    <w:p w14:paraId="0DCC4F90" w14:textId="4E03E459" w:rsidR="009D4892" w:rsidRPr="009D4892" w:rsidRDefault="009D4892" w:rsidP="009D4892">
      <w:pPr>
        <w:spacing w:line="360" w:lineRule="auto"/>
        <w:ind w:firstLine="708"/>
        <w:jc w:val="both"/>
        <w:rPr>
          <w:rFonts w:ascii="Arial" w:hAnsi="Arial" w:cs="Arial"/>
          <w:sz w:val="24"/>
          <w:szCs w:val="24"/>
        </w:rPr>
      </w:pPr>
      <w:r w:rsidRPr="009D4892">
        <w:rPr>
          <w:rFonts w:ascii="Arial" w:hAnsi="Arial" w:cs="Arial"/>
          <w:sz w:val="24"/>
          <w:szCs w:val="24"/>
        </w:rPr>
        <w:t xml:space="preserve">Para Valente (2008), em veículos rodoviários os custos operacionais podem ser distribuídos em custos diretos e indiretos. Os custos diretos representam custos fixo que não se oscila segundo o nível de atividade da empresa ou aproveitamento do equipamento e custos variáveis que são equivalentes à utilização. Quanto aos custos </w:t>
      </w:r>
      <w:r w:rsidRPr="009D4892">
        <w:rPr>
          <w:rFonts w:ascii="Arial" w:hAnsi="Arial" w:cs="Arial"/>
          <w:sz w:val="24"/>
          <w:szCs w:val="24"/>
        </w:rPr>
        <w:lastRenderedPageBreak/>
        <w:t>indiretos ou administrativos são aqueles indispensáveis para manter o sistema de transporte da instituição.</w:t>
      </w:r>
    </w:p>
    <w:p w14:paraId="1919735C" w14:textId="15284F08" w:rsidR="00C47EC9" w:rsidRDefault="003967C5" w:rsidP="00D179CD">
      <w:pPr>
        <w:spacing w:line="360" w:lineRule="auto"/>
        <w:ind w:firstLine="708"/>
        <w:jc w:val="both"/>
        <w:rPr>
          <w:rFonts w:ascii="Arial" w:hAnsi="Arial" w:cs="Arial"/>
          <w:sz w:val="24"/>
          <w:szCs w:val="24"/>
        </w:rPr>
      </w:pPr>
      <w:r>
        <w:rPr>
          <w:rFonts w:ascii="Arial" w:hAnsi="Arial" w:cs="Arial"/>
          <w:sz w:val="24"/>
          <w:szCs w:val="24"/>
        </w:rPr>
        <w:t>Ainda segundo o autor</w:t>
      </w:r>
      <w:r w:rsidR="009D4892" w:rsidRPr="009D4892">
        <w:rPr>
          <w:rFonts w:ascii="Arial" w:hAnsi="Arial" w:cs="Arial"/>
          <w:sz w:val="24"/>
          <w:szCs w:val="24"/>
        </w:rPr>
        <w:t xml:space="preserve">, os custos fixos são compostos por: depreciação, valor de desvalorização que o veículo sofre com o tempo; remuneração do capital, valor investido que se espera um retorno; salário da tripulação, referente ao benefício de motoristas, auxiliares; licenciamento e seguros.  Em relação aos custos variáveis são formados por: combustível, manutenção do veículo, lavagem e lubrificação. Também o responsável deve estar em alerta quanto a alguns fatores que podem influenciar o custo como a quilometragem desenvolvida, o tipo de tráfego, o tipo de via, a região por onde o produto é </w:t>
      </w:r>
      <w:r w:rsidR="00A05AEC" w:rsidRPr="009D4892">
        <w:rPr>
          <w:rFonts w:ascii="Arial" w:hAnsi="Arial" w:cs="Arial"/>
          <w:sz w:val="24"/>
          <w:szCs w:val="24"/>
        </w:rPr>
        <w:t>transportad</w:t>
      </w:r>
      <w:r w:rsidR="00A05AEC">
        <w:rPr>
          <w:rFonts w:ascii="Arial" w:hAnsi="Arial" w:cs="Arial"/>
          <w:sz w:val="24"/>
          <w:szCs w:val="24"/>
        </w:rPr>
        <w:t>a</w:t>
      </w:r>
      <w:r w:rsidR="009D4892" w:rsidRPr="009D4892">
        <w:rPr>
          <w:rFonts w:ascii="Arial" w:hAnsi="Arial" w:cs="Arial"/>
          <w:sz w:val="24"/>
          <w:szCs w:val="24"/>
        </w:rPr>
        <w:t xml:space="preserve"> e o porte do veículo.</w:t>
      </w:r>
    </w:p>
    <w:p w14:paraId="466C9B41" w14:textId="01D00260" w:rsidR="00767BFE" w:rsidRPr="00D179CD" w:rsidRDefault="00767BFE" w:rsidP="00D179CD">
      <w:pPr>
        <w:spacing w:line="360" w:lineRule="auto"/>
        <w:ind w:firstLine="708"/>
        <w:jc w:val="both"/>
        <w:rPr>
          <w:rFonts w:ascii="Arial" w:hAnsi="Arial" w:cs="Arial"/>
          <w:sz w:val="24"/>
          <w:szCs w:val="24"/>
        </w:rPr>
      </w:pPr>
      <w:r>
        <w:rPr>
          <w:rFonts w:ascii="Arial" w:hAnsi="Arial" w:cs="Arial"/>
          <w:sz w:val="24"/>
          <w:szCs w:val="24"/>
        </w:rPr>
        <w:t xml:space="preserve">Conclui-se que esses fatores são de grande importância para a tomada de decisão dentro do setor logístico, com isso, quando há controle e gerência de informações, pode ser obtido um serviço com mais qualidade e um preço mais acessível, possibilitando ao cliente uma maior comodidade e confiança, e ao fornecedor uma administração de informações para uma melhor decisão.  </w:t>
      </w:r>
    </w:p>
    <w:p w14:paraId="0D6F3D10" w14:textId="4F7777A3" w:rsidR="00C47EC9" w:rsidRDefault="00C47EC9" w:rsidP="00833154">
      <w:pPr>
        <w:pStyle w:val="Ttulo2"/>
        <w:spacing w:line="360" w:lineRule="auto"/>
        <w:jc w:val="both"/>
        <w:rPr>
          <w:rFonts w:ascii="Arial" w:hAnsi="Arial" w:cs="Arial"/>
          <w:b/>
          <w:color w:val="auto"/>
          <w:sz w:val="28"/>
        </w:rPr>
      </w:pPr>
      <w:bookmarkStart w:id="21" w:name="_Toc25143979"/>
      <w:r w:rsidRPr="00C47EC9">
        <w:rPr>
          <w:rFonts w:ascii="Arial" w:hAnsi="Arial" w:cs="Arial"/>
          <w:b/>
          <w:color w:val="auto"/>
          <w:sz w:val="28"/>
        </w:rPr>
        <w:t>2.</w:t>
      </w:r>
      <w:r w:rsidR="00307EAF">
        <w:rPr>
          <w:rFonts w:ascii="Arial" w:hAnsi="Arial" w:cs="Arial"/>
          <w:b/>
          <w:color w:val="auto"/>
          <w:sz w:val="28"/>
        </w:rPr>
        <w:t>6</w:t>
      </w:r>
      <w:r w:rsidRPr="00C47EC9">
        <w:rPr>
          <w:rFonts w:ascii="Arial" w:hAnsi="Arial" w:cs="Arial"/>
          <w:b/>
          <w:color w:val="auto"/>
          <w:sz w:val="28"/>
        </w:rPr>
        <w:t xml:space="preserve"> </w:t>
      </w:r>
      <w:r>
        <w:rPr>
          <w:rFonts w:ascii="Arial" w:hAnsi="Arial" w:cs="Arial"/>
          <w:b/>
          <w:color w:val="auto"/>
          <w:sz w:val="28"/>
        </w:rPr>
        <w:t xml:space="preserve"> Gerenciamento de Transportes</w:t>
      </w:r>
      <w:bookmarkEnd w:id="21"/>
    </w:p>
    <w:p w14:paraId="7FC5F1B8" w14:textId="6B104A3E" w:rsidR="009A26C4" w:rsidRPr="009A26C4" w:rsidRDefault="009A26C4" w:rsidP="009A26C4">
      <w:pPr>
        <w:spacing w:line="360" w:lineRule="auto"/>
        <w:ind w:firstLine="708"/>
        <w:jc w:val="both"/>
        <w:rPr>
          <w:rFonts w:ascii="Arial" w:hAnsi="Arial" w:cs="Arial"/>
          <w:sz w:val="24"/>
          <w:szCs w:val="24"/>
        </w:rPr>
      </w:pPr>
      <w:r w:rsidRPr="009A26C4">
        <w:rPr>
          <w:rFonts w:ascii="Arial" w:hAnsi="Arial" w:cs="Arial"/>
          <w:sz w:val="24"/>
          <w:szCs w:val="24"/>
        </w:rPr>
        <w:t>O desenvolvimento da tecnologia vem se tornando uma grande parceira da logística, com isso, algumas aplicações</w:t>
      </w:r>
      <w:r w:rsidR="004478A7">
        <w:rPr>
          <w:rFonts w:ascii="Arial" w:hAnsi="Arial" w:cs="Arial"/>
          <w:sz w:val="24"/>
          <w:szCs w:val="24"/>
        </w:rPr>
        <w:t xml:space="preserve"> (softwares)</w:t>
      </w:r>
      <w:r w:rsidRPr="009A26C4">
        <w:rPr>
          <w:rFonts w:ascii="Arial" w:hAnsi="Arial" w:cs="Arial"/>
          <w:sz w:val="24"/>
          <w:szCs w:val="24"/>
        </w:rPr>
        <w:t xml:space="preserve"> são desenvolvidas desejando aperfeiçoar processos e benefícios. Esses softwares são responsáveis pelo gerenciamento e automatização das áreas de transporte de uma empresa. Através dele é possível ter uma automação de processos de distribuição de cargas, geração de relatórios, cadastrar veículos utilizados nas frotas, planejar rotas para entregar de mercadorias, gerenciar documentos de transportes, controlar valores de fretes, entre outros, possuindo assim uma agilidade nos processos e na tomada de decisões dentro das empresas</w:t>
      </w:r>
      <w:r w:rsidR="00897B57">
        <w:rPr>
          <w:rFonts w:ascii="Arial" w:hAnsi="Arial" w:cs="Arial"/>
          <w:sz w:val="24"/>
          <w:szCs w:val="24"/>
        </w:rPr>
        <w:t xml:space="preserve"> </w:t>
      </w:r>
      <w:r w:rsidR="00897B57">
        <w:rPr>
          <w:rFonts w:ascii="Arial" w:hAnsi="Arial" w:cs="Arial"/>
          <w:sz w:val="24"/>
        </w:rPr>
        <w:t>(</w:t>
      </w:r>
      <w:r w:rsidR="00DB1DFF">
        <w:rPr>
          <w:rFonts w:ascii="Arial" w:hAnsi="Arial" w:cs="Arial"/>
          <w:sz w:val="24"/>
          <w:szCs w:val="24"/>
        </w:rPr>
        <w:t>BERTAGLIA, 2009</w:t>
      </w:r>
      <w:r w:rsidR="00897B57">
        <w:rPr>
          <w:rFonts w:ascii="Arial" w:hAnsi="Arial" w:cs="Arial"/>
          <w:sz w:val="24"/>
        </w:rPr>
        <w:t>).</w:t>
      </w:r>
    </w:p>
    <w:p w14:paraId="753A762C" w14:textId="2D41259A" w:rsidR="00247B16" w:rsidRDefault="00833154" w:rsidP="00833154">
      <w:pPr>
        <w:spacing w:line="360" w:lineRule="auto"/>
        <w:jc w:val="both"/>
        <w:rPr>
          <w:rFonts w:ascii="Arial" w:hAnsi="Arial" w:cs="Arial"/>
          <w:sz w:val="24"/>
          <w:szCs w:val="24"/>
        </w:rPr>
      </w:pPr>
      <w:r>
        <w:rPr>
          <w:rFonts w:ascii="Arial" w:hAnsi="Arial" w:cs="Arial"/>
          <w:sz w:val="24"/>
        </w:rPr>
        <w:tab/>
      </w:r>
      <w:r w:rsidR="00897B57">
        <w:rPr>
          <w:rFonts w:ascii="Arial" w:hAnsi="Arial" w:cs="Arial"/>
          <w:sz w:val="24"/>
        </w:rPr>
        <w:t>Com o pensamento d</w:t>
      </w:r>
      <w:r w:rsidR="004478A7">
        <w:rPr>
          <w:rFonts w:ascii="Arial" w:hAnsi="Arial" w:cs="Arial"/>
          <w:sz w:val="24"/>
        </w:rPr>
        <w:t>este autor</w:t>
      </w:r>
      <w:r w:rsidR="00897B57">
        <w:rPr>
          <w:rFonts w:ascii="Arial" w:hAnsi="Arial" w:cs="Arial"/>
          <w:sz w:val="24"/>
        </w:rPr>
        <w:t>, a</w:t>
      </w:r>
      <w:r w:rsidRPr="00833154">
        <w:rPr>
          <w:rFonts w:ascii="Arial" w:hAnsi="Arial" w:cs="Arial"/>
          <w:sz w:val="24"/>
          <w:szCs w:val="24"/>
        </w:rPr>
        <w:t xml:space="preserve"> parte de transporte representa na logística uma parte importante em termos de custos logísticos para diversas empresas. A movimentação de carga atinge cerca de dois terços dos custos logísticos. </w:t>
      </w:r>
      <w:r w:rsidR="00CB6F2C">
        <w:rPr>
          <w:rFonts w:ascii="Arial" w:hAnsi="Arial" w:cs="Arial"/>
          <w:sz w:val="24"/>
          <w:szCs w:val="24"/>
        </w:rPr>
        <w:t xml:space="preserve"> </w:t>
      </w:r>
    </w:p>
    <w:p w14:paraId="1DBD6B00" w14:textId="7DC9CF36" w:rsidR="00047C0B" w:rsidRPr="00CB6F2C" w:rsidRDefault="00CB6F2C" w:rsidP="00CB6F2C">
      <w:pPr>
        <w:spacing w:line="360" w:lineRule="auto"/>
        <w:ind w:firstLine="708"/>
        <w:jc w:val="both"/>
        <w:rPr>
          <w:rFonts w:ascii="Arial" w:hAnsi="Arial" w:cs="Arial"/>
          <w:sz w:val="24"/>
        </w:rPr>
      </w:pPr>
      <w:r>
        <w:rPr>
          <w:rFonts w:ascii="Arial" w:hAnsi="Arial" w:cs="Arial"/>
          <w:sz w:val="24"/>
        </w:rPr>
        <w:t xml:space="preserve">O gerenciamento auxilia encontrar as melhores soluções para as necessidades ligadas a logística de transporte, </w:t>
      </w:r>
      <w:r w:rsidR="00FC1C16">
        <w:rPr>
          <w:rFonts w:ascii="Arial" w:hAnsi="Arial" w:cs="Arial"/>
          <w:sz w:val="24"/>
        </w:rPr>
        <w:t>otimizando</w:t>
      </w:r>
      <w:r>
        <w:rPr>
          <w:rFonts w:ascii="Arial" w:hAnsi="Arial" w:cs="Arial"/>
          <w:sz w:val="24"/>
        </w:rPr>
        <w:t xml:space="preserve"> diversas atividades de transp</w:t>
      </w:r>
      <w:r w:rsidR="00E50B90">
        <w:rPr>
          <w:rFonts w:ascii="Arial" w:hAnsi="Arial" w:cs="Arial"/>
          <w:sz w:val="24"/>
        </w:rPr>
        <w:t>ortes, automatizando processo</w:t>
      </w:r>
      <w:r w:rsidR="00FC1C16">
        <w:rPr>
          <w:rFonts w:ascii="Arial" w:hAnsi="Arial" w:cs="Arial"/>
          <w:sz w:val="24"/>
        </w:rPr>
        <w:t xml:space="preserve"> permitindo a realização de </w:t>
      </w:r>
      <w:r>
        <w:rPr>
          <w:rFonts w:ascii="Arial" w:hAnsi="Arial" w:cs="Arial"/>
          <w:sz w:val="24"/>
        </w:rPr>
        <w:t>operações logísticas com eficácia (Oracle, 2019)</w:t>
      </w:r>
      <w:r w:rsidR="00304785">
        <w:rPr>
          <w:rFonts w:ascii="Arial" w:hAnsi="Arial" w:cs="Arial"/>
          <w:sz w:val="24"/>
        </w:rPr>
        <w:t>.</w:t>
      </w:r>
    </w:p>
    <w:p w14:paraId="046DB139" w14:textId="611021A7" w:rsidR="00C47EC9" w:rsidRDefault="00C47EC9" w:rsidP="00C47EC9">
      <w:pPr>
        <w:pStyle w:val="Ttulo2"/>
        <w:spacing w:line="360" w:lineRule="auto"/>
        <w:jc w:val="both"/>
        <w:rPr>
          <w:rFonts w:ascii="Arial" w:hAnsi="Arial" w:cs="Arial"/>
          <w:b/>
          <w:color w:val="auto"/>
          <w:sz w:val="28"/>
        </w:rPr>
      </w:pPr>
      <w:bookmarkStart w:id="22" w:name="_Toc25143980"/>
      <w:r w:rsidRPr="00C47EC9">
        <w:rPr>
          <w:rFonts w:ascii="Arial" w:hAnsi="Arial" w:cs="Arial"/>
          <w:b/>
          <w:color w:val="auto"/>
          <w:sz w:val="28"/>
        </w:rPr>
        <w:lastRenderedPageBreak/>
        <w:t>2.</w:t>
      </w:r>
      <w:r w:rsidR="00307EAF">
        <w:rPr>
          <w:rFonts w:ascii="Arial" w:hAnsi="Arial" w:cs="Arial"/>
          <w:b/>
          <w:color w:val="auto"/>
          <w:sz w:val="28"/>
        </w:rPr>
        <w:t>7</w:t>
      </w:r>
      <w:r w:rsidRPr="00C47EC9">
        <w:rPr>
          <w:rFonts w:ascii="Arial" w:hAnsi="Arial" w:cs="Arial"/>
          <w:b/>
          <w:color w:val="auto"/>
          <w:sz w:val="28"/>
        </w:rPr>
        <w:t xml:space="preserve"> </w:t>
      </w:r>
      <w:r>
        <w:rPr>
          <w:rFonts w:ascii="Arial" w:hAnsi="Arial" w:cs="Arial"/>
          <w:b/>
          <w:color w:val="auto"/>
          <w:sz w:val="28"/>
        </w:rPr>
        <w:t xml:space="preserve"> Tecnologia da Informação aplicada na Logística de Transportes</w:t>
      </w:r>
      <w:bookmarkEnd w:id="22"/>
    </w:p>
    <w:p w14:paraId="0B945E47" w14:textId="45E316AC" w:rsidR="00C47EC9" w:rsidRPr="00C247E4" w:rsidRDefault="00430E44" w:rsidP="00C47EC9">
      <w:pPr>
        <w:spacing w:line="360" w:lineRule="auto"/>
        <w:ind w:firstLine="708"/>
        <w:jc w:val="both"/>
        <w:rPr>
          <w:rFonts w:ascii="Arial" w:hAnsi="Arial" w:cs="Arial"/>
          <w:sz w:val="24"/>
          <w:szCs w:val="24"/>
        </w:rPr>
      </w:pPr>
      <w:r>
        <w:rPr>
          <w:rFonts w:ascii="Arial" w:hAnsi="Arial" w:cs="Arial"/>
          <w:sz w:val="24"/>
          <w:szCs w:val="24"/>
        </w:rPr>
        <w:t>Conforme Bowersox e Closs (200</w:t>
      </w:r>
      <w:r w:rsidR="007017BB">
        <w:rPr>
          <w:rFonts w:ascii="Arial" w:hAnsi="Arial" w:cs="Arial"/>
          <w:sz w:val="24"/>
          <w:szCs w:val="24"/>
        </w:rPr>
        <w:t>9</w:t>
      </w:r>
      <w:r>
        <w:rPr>
          <w:rFonts w:ascii="Arial" w:hAnsi="Arial" w:cs="Arial"/>
          <w:sz w:val="24"/>
          <w:szCs w:val="24"/>
        </w:rPr>
        <w:t>), a</w:t>
      </w:r>
      <w:r w:rsidR="00C47EC9" w:rsidRPr="00C247E4">
        <w:rPr>
          <w:rFonts w:ascii="Arial" w:hAnsi="Arial" w:cs="Arial"/>
          <w:sz w:val="24"/>
          <w:szCs w:val="24"/>
        </w:rPr>
        <w:t xml:space="preserve"> globalização teve um grande impacto sobre o desenvolvimento e desempenho da logística. Durante a década de 80, uma das tecnologias criadas foi o código de barras, </w:t>
      </w:r>
      <w:r w:rsidR="00C47EC9">
        <w:rPr>
          <w:rFonts w:ascii="Arial" w:hAnsi="Arial" w:cs="Arial"/>
          <w:sz w:val="24"/>
          <w:szCs w:val="24"/>
        </w:rPr>
        <w:t xml:space="preserve">método através do </w:t>
      </w:r>
      <w:r w:rsidR="00C47EC9" w:rsidRPr="00C247E4">
        <w:rPr>
          <w:rFonts w:ascii="Arial" w:hAnsi="Arial" w:cs="Arial"/>
          <w:sz w:val="24"/>
          <w:szCs w:val="24"/>
        </w:rPr>
        <w:t>qual trouxe um aprimoramento da atividade logística</w:t>
      </w:r>
      <w:r w:rsidR="00C47EC9">
        <w:rPr>
          <w:rFonts w:ascii="Arial" w:hAnsi="Arial" w:cs="Arial"/>
          <w:sz w:val="24"/>
          <w:szCs w:val="24"/>
        </w:rPr>
        <w:t xml:space="preserve">, sendo este, caracterizado por um conjunto numérico e gráfico contendo informações do tipo de produto, lote e outros informações para identificar a mercadoria. </w:t>
      </w:r>
      <w:r w:rsidR="00C47EC9" w:rsidRPr="00C247E4">
        <w:rPr>
          <w:rFonts w:ascii="Arial" w:hAnsi="Arial" w:cs="Arial"/>
          <w:sz w:val="24"/>
          <w:szCs w:val="24"/>
        </w:rPr>
        <w:t xml:space="preserve">O resultado imediato foi um aumento na capacidade de viabilizar informações em tempo hábil. </w:t>
      </w:r>
    </w:p>
    <w:p w14:paraId="55F18476" w14:textId="6646D34E" w:rsidR="00C47EC9" w:rsidRPr="00C247E4" w:rsidRDefault="001C356E" w:rsidP="00C47EC9">
      <w:pPr>
        <w:spacing w:line="360" w:lineRule="auto"/>
        <w:ind w:firstLine="708"/>
        <w:jc w:val="both"/>
        <w:rPr>
          <w:rFonts w:ascii="Arial" w:hAnsi="Arial" w:cs="Arial"/>
          <w:sz w:val="24"/>
          <w:szCs w:val="24"/>
        </w:rPr>
      </w:pPr>
      <w:r>
        <w:rPr>
          <w:rFonts w:ascii="Arial" w:hAnsi="Arial" w:cs="Arial"/>
          <w:sz w:val="24"/>
          <w:szCs w:val="24"/>
        </w:rPr>
        <w:t>Conforme o autor acima, p</w:t>
      </w:r>
      <w:r w:rsidR="00C47EC9" w:rsidRPr="00C247E4">
        <w:rPr>
          <w:rFonts w:ascii="Arial" w:hAnsi="Arial" w:cs="Arial"/>
          <w:sz w:val="24"/>
          <w:szCs w:val="24"/>
        </w:rPr>
        <w:t>or volta d</w:t>
      </w:r>
      <w:r>
        <w:rPr>
          <w:rFonts w:ascii="Arial" w:hAnsi="Arial" w:cs="Arial"/>
          <w:sz w:val="24"/>
          <w:szCs w:val="24"/>
        </w:rPr>
        <w:t>a década de</w:t>
      </w:r>
      <w:r w:rsidR="00C47EC9" w:rsidRPr="00C247E4">
        <w:rPr>
          <w:rFonts w:ascii="Arial" w:hAnsi="Arial" w:cs="Arial"/>
          <w:sz w:val="24"/>
          <w:szCs w:val="24"/>
        </w:rPr>
        <w:t xml:space="preserve"> 90, a consequência de uma tecnologia de informação rápida, necessária e ampla introduziu uma era estabelecida em prazos, onde houve uma troca rápida e segura de informação</w:t>
      </w:r>
      <w:r w:rsidR="00C47EC9">
        <w:rPr>
          <w:rFonts w:ascii="Arial" w:hAnsi="Arial" w:cs="Arial"/>
          <w:sz w:val="24"/>
          <w:szCs w:val="24"/>
        </w:rPr>
        <w:t xml:space="preserve">, através do uso de </w:t>
      </w:r>
      <w:r w:rsidR="00C47EC9" w:rsidRPr="00F77F60">
        <w:rPr>
          <w:rFonts w:ascii="Arial" w:hAnsi="Arial" w:cs="Arial"/>
          <w:sz w:val="24"/>
          <w:szCs w:val="24"/>
        </w:rPr>
        <w:t>fax</w:t>
      </w:r>
      <w:r w:rsidR="00C47EC9">
        <w:rPr>
          <w:rFonts w:ascii="Arial" w:hAnsi="Arial" w:cs="Arial"/>
          <w:sz w:val="24"/>
          <w:szCs w:val="24"/>
        </w:rPr>
        <w:t xml:space="preserve"> e por meio de comunicação via satélite, proporcionando meios baratos e simples para transmissão de documentação impressa</w:t>
      </w:r>
      <w:r w:rsidR="00CC62D4">
        <w:rPr>
          <w:rFonts w:ascii="Arial" w:hAnsi="Arial" w:cs="Arial"/>
          <w:sz w:val="24"/>
          <w:szCs w:val="24"/>
        </w:rPr>
        <w:t>.</w:t>
      </w:r>
    </w:p>
    <w:p w14:paraId="2B371E22" w14:textId="757553DA" w:rsidR="00B24E02" w:rsidRDefault="00C47EC9" w:rsidP="00C47EC9">
      <w:pPr>
        <w:spacing w:line="360" w:lineRule="auto"/>
        <w:ind w:firstLine="708"/>
        <w:jc w:val="both"/>
        <w:rPr>
          <w:rFonts w:ascii="Arial" w:hAnsi="Arial" w:cs="Arial"/>
          <w:sz w:val="24"/>
          <w:szCs w:val="24"/>
        </w:rPr>
      </w:pPr>
      <w:r w:rsidRPr="00C247E4">
        <w:rPr>
          <w:rFonts w:ascii="Arial" w:hAnsi="Arial" w:cs="Arial"/>
          <w:sz w:val="24"/>
          <w:szCs w:val="24"/>
        </w:rPr>
        <w:t xml:space="preserve">Nos dias atuais a tecnologia é um fator que influência operações internacionais, pois à medida que o mundo fica mais ativo em tempo real, aumenta a demanda </w:t>
      </w:r>
      <w:r>
        <w:rPr>
          <w:rStyle w:val="Refdenotaderodap"/>
          <w:sz w:val="16"/>
          <w:szCs w:val="16"/>
        </w:rPr>
        <w:footnoteReference w:id="4"/>
      </w:r>
      <w:r w:rsidRPr="00C247E4">
        <w:rPr>
          <w:rFonts w:ascii="Arial" w:hAnsi="Arial" w:cs="Arial"/>
          <w:sz w:val="24"/>
          <w:szCs w:val="24"/>
        </w:rPr>
        <w:t>dos serviços e produtos de classe mundial</w:t>
      </w:r>
      <w:r w:rsidR="001C356E">
        <w:rPr>
          <w:rFonts w:ascii="Arial" w:hAnsi="Arial" w:cs="Arial"/>
          <w:sz w:val="24"/>
          <w:szCs w:val="24"/>
        </w:rPr>
        <w:t xml:space="preserve"> (BOWERSOX e CLOSS, 200</w:t>
      </w:r>
      <w:r w:rsidR="007017BB">
        <w:rPr>
          <w:rFonts w:ascii="Arial" w:hAnsi="Arial" w:cs="Arial"/>
          <w:sz w:val="24"/>
          <w:szCs w:val="24"/>
        </w:rPr>
        <w:t>9</w:t>
      </w:r>
      <w:r w:rsidR="001C356E">
        <w:rPr>
          <w:rFonts w:ascii="Arial" w:hAnsi="Arial" w:cs="Arial"/>
          <w:sz w:val="24"/>
          <w:szCs w:val="24"/>
        </w:rPr>
        <w:t>)</w:t>
      </w:r>
      <w:r w:rsidRPr="00C247E4">
        <w:rPr>
          <w:rFonts w:ascii="Arial" w:hAnsi="Arial" w:cs="Arial"/>
          <w:sz w:val="24"/>
          <w:szCs w:val="24"/>
        </w:rPr>
        <w:t>.</w:t>
      </w:r>
    </w:p>
    <w:p w14:paraId="43B9E9B8" w14:textId="56853ABD" w:rsidR="0022008E" w:rsidRPr="0022008E" w:rsidRDefault="0022008E" w:rsidP="0022008E">
      <w:pPr>
        <w:pStyle w:val="Ttulo2"/>
        <w:spacing w:line="360" w:lineRule="auto"/>
        <w:jc w:val="both"/>
        <w:rPr>
          <w:rFonts w:ascii="Arial" w:hAnsi="Arial" w:cs="Arial"/>
          <w:b/>
          <w:color w:val="auto"/>
          <w:sz w:val="28"/>
        </w:rPr>
      </w:pPr>
      <w:bookmarkStart w:id="23" w:name="_Toc25143981"/>
      <w:r w:rsidRPr="00C47EC9">
        <w:rPr>
          <w:rFonts w:ascii="Arial" w:hAnsi="Arial" w:cs="Arial"/>
          <w:b/>
          <w:color w:val="auto"/>
          <w:sz w:val="28"/>
        </w:rPr>
        <w:t>2.</w:t>
      </w:r>
      <w:r w:rsidR="00307EAF">
        <w:rPr>
          <w:rFonts w:ascii="Arial" w:hAnsi="Arial" w:cs="Arial"/>
          <w:b/>
          <w:color w:val="auto"/>
          <w:sz w:val="28"/>
        </w:rPr>
        <w:t>8</w:t>
      </w:r>
      <w:r w:rsidRPr="00C47EC9">
        <w:rPr>
          <w:rFonts w:ascii="Arial" w:hAnsi="Arial" w:cs="Arial"/>
          <w:b/>
          <w:color w:val="auto"/>
          <w:sz w:val="28"/>
        </w:rPr>
        <w:t xml:space="preserve"> </w:t>
      </w:r>
      <w:r>
        <w:rPr>
          <w:rFonts w:ascii="Arial" w:hAnsi="Arial" w:cs="Arial"/>
          <w:b/>
          <w:color w:val="auto"/>
          <w:sz w:val="28"/>
        </w:rPr>
        <w:t xml:space="preserve"> Google</w:t>
      </w:r>
      <w:bookmarkEnd w:id="23"/>
    </w:p>
    <w:p w14:paraId="41FE9F07" w14:textId="5497F448" w:rsidR="0022008E" w:rsidRDefault="0022008E" w:rsidP="0022008E">
      <w:pPr>
        <w:spacing w:line="360" w:lineRule="auto"/>
        <w:ind w:firstLine="708"/>
        <w:jc w:val="both"/>
        <w:rPr>
          <w:rFonts w:ascii="Arial" w:hAnsi="Arial" w:cs="Arial"/>
          <w:sz w:val="24"/>
        </w:rPr>
      </w:pPr>
      <w:r>
        <w:rPr>
          <w:rFonts w:ascii="Arial" w:hAnsi="Arial" w:cs="Arial"/>
          <w:sz w:val="24"/>
        </w:rPr>
        <w:t>Fundado por Larry Page e Sergey Brin,  Google teve seu início por volta de 1995</w:t>
      </w:r>
      <w:r w:rsidR="009E2E4B">
        <w:rPr>
          <w:rFonts w:ascii="Arial" w:hAnsi="Arial" w:cs="Arial"/>
          <w:sz w:val="24"/>
        </w:rPr>
        <w:t xml:space="preserve">, onde foi responsável por criar uma ferramenta de busca, baseando em métodos de feedback da própria rede para </w:t>
      </w:r>
      <w:r>
        <w:rPr>
          <w:rFonts w:ascii="Arial" w:hAnsi="Arial" w:cs="Arial"/>
          <w:sz w:val="24"/>
        </w:rPr>
        <w:t xml:space="preserve">corresponder resultados mais relevantes às consultas dos usuários. </w:t>
      </w:r>
      <w:r w:rsidR="009E2E4B">
        <w:rPr>
          <w:rFonts w:ascii="Arial" w:hAnsi="Arial" w:cs="Arial"/>
          <w:sz w:val="24"/>
        </w:rPr>
        <w:t xml:space="preserve">Atualmente segundo BrandFinance (2019), o </w:t>
      </w:r>
      <w:r>
        <w:rPr>
          <w:rFonts w:ascii="Arial" w:hAnsi="Arial" w:cs="Arial"/>
          <w:sz w:val="24"/>
        </w:rPr>
        <w:t>Google está em 3º lugar como a marca mais valiosa do mundo, no qual exerce uma forte influência e está impactando as maiores empresas do mundo.</w:t>
      </w:r>
    </w:p>
    <w:p w14:paraId="5ACFB097" w14:textId="25960476" w:rsidR="0022008E" w:rsidRPr="0022008E" w:rsidRDefault="0022008E" w:rsidP="0022008E">
      <w:pPr>
        <w:pStyle w:val="Ttulo3"/>
        <w:spacing w:line="360" w:lineRule="auto"/>
        <w:ind w:firstLine="708"/>
        <w:rPr>
          <w:rFonts w:ascii="Arial" w:hAnsi="Arial" w:cs="Arial"/>
          <w:b/>
        </w:rPr>
      </w:pPr>
      <w:bookmarkStart w:id="24" w:name="_Toc25143982"/>
      <w:r w:rsidRPr="0022008E">
        <w:rPr>
          <w:rFonts w:ascii="Arial" w:hAnsi="Arial" w:cs="Arial"/>
          <w:b/>
          <w:color w:val="auto"/>
        </w:rPr>
        <w:t>2.</w:t>
      </w:r>
      <w:r w:rsidR="00307EAF">
        <w:rPr>
          <w:rFonts w:ascii="Arial" w:hAnsi="Arial" w:cs="Arial"/>
          <w:b/>
          <w:color w:val="auto"/>
        </w:rPr>
        <w:t>8</w:t>
      </w:r>
      <w:r w:rsidRPr="0022008E">
        <w:rPr>
          <w:rFonts w:ascii="Arial" w:hAnsi="Arial" w:cs="Arial"/>
          <w:b/>
          <w:color w:val="auto"/>
        </w:rPr>
        <w:t>.</w:t>
      </w:r>
      <w:r w:rsidR="00CC62D4">
        <w:rPr>
          <w:rFonts w:ascii="Arial" w:hAnsi="Arial" w:cs="Arial"/>
          <w:b/>
          <w:color w:val="auto"/>
        </w:rPr>
        <w:t>1</w:t>
      </w:r>
      <w:r w:rsidRPr="0022008E">
        <w:rPr>
          <w:rFonts w:ascii="Arial" w:hAnsi="Arial" w:cs="Arial"/>
          <w:b/>
          <w:color w:val="auto"/>
        </w:rPr>
        <w:t xml:space="preserve"> Produtos</w:t>
      </w:r>
      <w:bookmarkEnd w:id="24"/>
    </w:p>
    <w:p w14:paraId="14C16631" w14:textId="311EB687" w:rsidR="00CF0435" w:rsidRDefault="00CF0435" w:rsidP="00CF0435">
      <w:pPr>
        <w:spacing w:line="360" w:lineRule="auto"/>
        <w:ind w:firstLine="708"/>
        <w:jc w:val="both"/>
        <w:rPr>
          <w:rFonts w:ascii="Arial" w:hAnsi="Arial" w:cs="Arial"/>
          <w:sz w:val="24"/>
        </w:rPr>
      </w:pPr>
      <w:r>
        <w:rPr>
          <w:rFonts w:ascii="Arial" w:hAnsi="Arial" w:cs="Arial"/>
          <w:sz w:val="24"/>
        </w:rPr>
        <w:t xml:space="preserve">A </w:t>
      </w:r>
      <w:r w:rsidR="003C5779" w:rsidRPr="001719AD">
        <w:rPr>
          <w:rFonts w:ascii="Arial" w:hAnsi="Arial" w:cs="Arial"/>
          <w:sz w:val="24"/>
        </w:rPr>
        <w:t>Google</w:t>
      </w:r>
      <w:r w:rsidR="003C5779">
        <w:rPr>
          <w:rFonts w:ascii="Arial" w:hAnsi="Arial" w:cs="Arial"/>
          <w:sz w:val="24"/>
        </w:rPr>
        <w:t xml:space="preserve"> </w:t>
      </w:r>
      <w:r>
        <w:rPr>
          <w:rFonts w:ascii="Arial" w:hAnsi="Arial" w:cs="Arial"/>
          <w:sz w:val="24"/>
        </w:rPr>
        <w:t xml:space="preserve">se desenvolveu e hoje </w:t>
      </w:r>
      <w:r w:rsidR="003C5779">
        <w:rPr>
          <w:rFonts w:ascii="Arial" w:hAnsi="Arial" w:cs="Arial"/>
          <w:sz w:val="24"/>
        </w:rPr>
        <w:t>possui diversos produtos abrangendo empresas e usuários comuns, na tabela abaixo serão descritos alguns desses produtos:</w:t>
      </w:r>
    </w:p>
    <w:p w14:paraId="024D14EA" w14:textId="77777777" w:rsidR="007A0192" w:rsidRPr="003C5779" w:rsidRDefault="007A0192" w:rsidP="00CF0435">
      <w:pPr>
        <w:spacing w:line="360" w:lineRule="auto"/>
        <w:ind w:firstLine="708"/>
        <w:jc w:val="both"/>
        <w:rPr>
          <w:rFonts w:ascii="Arial" w:hAnsi="Arial" w:cs="Arial"/>
          <w:sz w:val="24"/>
        </w:rPr>
      </w:pPr>
    </w:p>
    <w:tbl>
      <w:tblPr>
        <w:tblStyle w:val="Tabelacomgrade"/>
        <w:tblW w:w="0" w:type="auto"/>
        <w:tblLook w:val="04A0" w:firstRow="1" w:lastRow="0" w:firstColumn="1" w:lastColumn="0" w:noHBand="0" w:noVBand="1"/>
      </w:tblPr>
      <w:tblGrid>
        <w:gridCol w:w="4247"/>
        <w:gridCol w:w="4247"/>
      </w:tblGrid>
      <w:tr w:rsidR="00CF0435" w14:paraId="0F927DEE"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5A7A2FAE" w14:textId="77777777" w:rsidR="00CF0435" w:rsidRPr="004A327F" w:rsidRDefault="00CF0435" w:rsidP="004A327F">
            <w:pPr>
              <w:rPr>
                <w:rFonts w:ascii="Arial" w:hAnsi="Arial" w:cs="Arial"/>
                <w:b/>
                <w:sz w:val="24"/>
                <w:szCs w:val="24"/>
              </w:rPr>
            </w:pPr>
            <w:r w:rsidRPr="004A327F">
              <w:rPr>
                <w:rFonts w:ascii="Arial" w:hAnsi="Arial" w:cs="Arial"/>
                <w:sz w:val="24"/>
                <w:szCs w:val="24"/>
              </w:rPr>
              <w:lastRenderedPageBreak/>
              <w:t>Google Ads</w:t>
            </w:r>
          </w:p>
        </w:tc>
        <w:tc>
          <w:tcPr>
            <w:tcW w:w="4247" w:type="dxa"/>
            <w:tcBorders>
              <w:top w:val="single" w:sz="4" w:space="0" w:color="auto"/>
              <w:left w:val="single" w:sz="4" w:space="0" w:color="auto"/>
              <w:bottom w:val="single" w:sz="4" w:space="0" w:color="auto"/>
              <w:right w:val="single" w:sz="4" w:space="0" w:color="auto"/>
            </w:tcBorders>
            <w:hideMark/>
          </w:tcPr>
          <w:p w14:paraId="1C8403CD" w14:textId="77777777" w:rsidR="00CF0435" w:rsidRPr="004A327F" w:rsidRDefault="00CF0435" w:rsidP="004A327F">
            <w:pPr>
              <w:rPr>
                <w:rFonts w:ascii="Arial" w:hAnsi="Arial" w:cs="Arial"/>
                <w:b/>
                <w:sz w:val="24"/>
                <w:szCs w:val="24"/>
              </w:rPr>
            </w:pPr>
            <w:r w:rsidRPr="004A327F">
              <w:rPr>
                <w:rFonts w:ascii="Arial" w:hAnsi="Arial" w:cs="Arial"/>
                <w:sz w:val="24"/>
                <w:szCs w:val="24"/>
              </w:rPr>
              <w:t>Uma maneira de marcar presença quando os clientes pesquisarem seu produto ou serviço</w:t>
            </w:r>
          </w:p>
        </w:tc>
      </w:tr>
      <w:tr w:rsidR="00CF0435" w14:paraId="0FA7A4C4"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01F5DE9E" w14:textId="77777777" w:rsidR="00CF0435" w:rsidRPr="004A327F" w:rsidRDefault="00CF0435" w:rsidP="004A327F">
            <w:pPr>
              <w:rPr>
                <w:rFonts w:ascii="Arial" w:hAnsi="Arial" w:cs="Arial"/>
                <w:b/>
                <w:sz w:val="24"/>
                <w:szCs w:val="24"/>
              </w:rPr>
            </w:pPr>
            <w:r w:rsidRPr="004A327F">
              <w:rPr>
                <w:rFonts w:ascii="Arial" w:hAnsi="Arial" w:cs="Arial"/>
                <w:sz w:val="24"/>
                <w:szCs w:val="24"/>
              </w:rPr>
              <w:t>Google AdSense</w:t>
            </w:r>
          </w:p>
        </w:tc>
        <w:tc>
          <w:tcPr>
            <w:tcW w:w="4247" w:type="dxa"/>
            <w:tcBorders>
              <w:top w:val="single" w:sz="4" w:space="0" w:color="auto"/>
              <w:left w:val="single" w:sz="4" w:space="0" w:color="auto"/>
              <w:bottom w:val="single" w:sz="4" w:space="0" w:color="auto"/>
              <w:right w:val="single" w:sz="4" w:space="0" w:color="auto"/>
            </w:tcBorders>
            <w:hideMark/>
          </w:tcPr>
          <w:p w14:paraId="506A0DFE" w14:textId="77777777" w:rsidR="00CF0435" w:rsidRPr="004A327F" w:rsidRDefault="00CF0435" w:rsidP="004A327F">
            <w:pPr>
              <w:rPr>
                <w:rFonts w:ascii="Arial" w:hAnsi="Arial" w:cs="Arial"/>
                <w:b/>
                <w:sz w:val="24"/>
                <w:szCs w:val="24"/>
              </w:rPr>
            </w:pPr>
            <w:r w:rsidRPr="004A327F">
              <w:rPr>
                <w:rFonts w:ascii="Arial" w:hAnsi="Arial" w:cs="Arial"/>
                <w:sz w:val="24"/>
                <w:szCs w:val="24"/>
              </w:rPr>
              <w:t>Uma forma de vincular anúncios em sites</w:t>
            </w:r>
          </w:p>
        </w:tc>
      </w:tr>
      <w:tr w:rsidR="00CF0435" w14:paraId="6FC8F40F"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2D68B55E" w14:textId="77777777" w:rsidR="00CF0435" w:rsidRPr="004A327F" w:rsidRDefault="00CF0435" w:rsidP="004A327F">
            <w:pPr>
              <w:rPr>
                <w:rFonts w:ascii="Arial" w:hAnsi="Arial" w:cs="Arial"/>
                <w:b/>
                <w:sz w:val="24"/>
                <w:szCs w:val="24"/>
              </w:rPr>
            </w:pPr>
            <w:r w:rsidRPr="004A327F">
              <w:rPr>
                <w:rFonts w:ascii="Arial" w:hAnsi="Arial" w:cs="Arial"/>
                <w:sz w:val="24"/>
                <w:szCs w:val="24"/>
              </w:rPr>
              <w:t>Google Drive</w:t>
            </w:r>
          </w:p>
        </w:tc>
        <w:tc>
          <w:tcPr>
            <w:tcW w:w="4247" w:type="dxa"/>
            <w:tcBorders>
              <w:top w:val="single" w:sz="4" w:space="0" w:color="auto"/>
              <w:left w:val="single" w:sz="4" w:space="0" w:color="auto"/>
              <w:bottom w:val="single" w:sz="4" w:space="0" w:color="auto"/>
              <w:right w:val="single" w:sz="4" w:space="0" w:color="auto"/>
            </w:tcBorders>
            <w:hideMark/>
          </w:tcPr>
          <w:p w14:paraId="25029989" w14:textId="652C7A0F" w:rsidR="00CF0435" w:rsidRPr="004A327F" w:rsidRDefault="00CF0435" w:rsidP="004A327F">
            <w:pPr>
              <w:rPr>
                <w:rFonts w:ascii="Arial" w:hAnsi="Arial" w:cs="Arial"/>
                <w:b/>
                <w:sz w:val="24"/>
                <w:szCs w:val="24"/>
              </w:rPr>
            </w:pPr>
            <w:r w:rsidRPr="004A327F">
              <w:rPr>
                <w:rFonts w:ascii="Arial" w:hAnsi="Arial" w:cs="Arial"/>
                <w:sz w:val="24"/>
                <w:szCs w:val="24"/>
              </w:rPr>
              <w:t>Uma opção para armazenar e compartilhar arquivos</w:t>
            </w:r>
          </w:p>
        </w:tc>
      </w:tr>
      <w:tr w:rsidR="00CF0435" w14:paraId="283545C1"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0B47D4BF" w14:textId="77777777" w:rsidR="00CF0435" w:rsidRPr="004A327F" w:rsidRDefault="00CF0435" w:rsidP="004A327F">
            <w:pPr>
              <w:rPr>
                <w:rFonts w:ascii="Arial" w:hAnsi="Arial" w:cs="Arial"/>
                <w:b/>
                <w:sz w:val="24"/>
                <w:szCs w:val="24"/>
              </w:rPr>
            </w:pPr>
            <w:r w:rsidRPr="004A327F">
              <w:rPr>
                <w:rFonts w:ascii="Arial" w:hAnsi="Arial" w:cs="Arial"/>
                <w:sz w:val="24"/>
                <w:szCs w:val="24"/>
              </w:rPr>
              <w:t>Google Android</w:t>
            </w:r>
          </w:p>
        </w:tc>
        <w:tc>
          <w:tcPr>
            <w:tcW w:w="4247" w:type="dxa"/>
            <w:tcBorders>
              <w:top w:val="single" w:sz="4" w:space="0" w:color="auto"/>
              <w:left w:val="single" w:sz="4" w:space="0" w:color="auto"/>
              <w:bottom w:val="single" w:sz="4" w:space="0" w:color="auto"/>
              <w:right w:val="single" w:sz="4" w:space="0" w:color="auto"/>
            </w:tcBorders>
            <w:hideMark/>
          </w:tcPr>
          <w:p w14:paraId="5DB94913" w14:textId="77777777" w:rsidR="00CF0435" w:rsidRPr="004A327F" w:rsidRDefault="00CF0435" w:rsidP="004A327F">
            <w:pPr>
              <w:rPr>
                <w:rFonts w:ascii="Arial" w:hAnsi="Arial" w:cs="Arial"/>
                <w:b/>
                <w:sz w:val="24"/>
                <w:szCs w:val="24"/>
              </w:rPr>
            </w:pPr>
            <w:r w:rsidRPr="004A327F">
              <w:rPr>
                <w:rFonts w:ascii="Arial" w:hAnsi="Arial" w:cs="Arial"/>
                <w:sz w:val="24"/>
                <w:szCs w:val="24"/>
              </w:rPr>
              <w:t>Uma plataforma de tecnologia para todos os tipos de dispositivos</w:t>
            </w:r>
          </w:p>
        </w:tc>
      </w:tr>
      <w:tr w:rsidR="00CF0435" w14:paraId="751C583A"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1EC1CD84" w14:textId="77777777" w:rsidR="00CF0435" w:rsidRPr="004A327F" w:rsidRDefault="00CF0435" w:rsidP="004A327F">
            <w:pPr>
              <w:rPr>
                <w:rFonts w:ascii="Arial" w:hAnsi="Arial" w:cs="Arial"/>
                <w:b/>
                <w:sz w:val="24"/>
                <w:szCs w:val="24"/>
              </w:rPr>
            </w:pPr>
            <w:r w:rsidRPr="004A327F">
              <w:rPr>
                <w:rFonts w:ascii="Arial" w:hAnsi="Arial" w:cs="Arial"/>
                <w:sz w:val="24"/>
                <w:szCs w:val="24"/>
              </w:rPr>
              <w:t>Google Chrome</w:t>
            </w:r>
          </w:p>
        </w:tc>
        <w:tc>
          <w:tcPr>
            <w:tcW w:w="4247" w:type="dxa"/>
            <w:tcBorders>
              <w:top w:val="single" w:sz="4" w:space="0" w:color="auto"/>
              <w:left w:val="single" w:sz="4" w:space="0" w:color="auto"/>
              <w:bottom w:val="single" w:sz="4" w:space="0" w:color="auto"/>
              <w:right w:val="single" w:sz="4" w:space="0" w:color="auto"/>
            </w:tcBorders>
            <w:hideMark/>
          </w:tcPr>
          <w:p w14:paraId="0BF5F09C" w14:textId="77777777" w:rsidR="00CF0435" w:rsidRPr="004A327F" w:rsidRDefault="00CF0435" w:rsidP="004A327F">
            <w:pPr>
              <w:rPr>
                <w:rFonts w:ascii="Arial" w:hAnsi="Arial" w:cs="Arial"/>
                <w:b/>
                <w:sz w:val="24"/>
                <w:szCs w:val="24"/>
              </w:rPr>
            </w:pPr>
            <w:r w:rsidRPr="004A327F">
              <w:rPr>
                <w:rFonts w:ascii="Arial" w:hAnsi="Arial" w:cs="Arial"/>
                <w:sz w:val="24"/>
                <w:szCs w:val="24"/>
              </w:rPr>
              <w:t>Um navegador da Web</w:t>
            </w:r>
          </w:p>
        </w:tc>
      </w:tr>
      <w:tr w:rsidR="00CF0435" w14:paraId="540D9F84" w14:textId="77777777" w:rsidTr="00CF0435">
        <w:tc>
          <w:tcPr>
            <w:tcW w:w="4247" w:type="dxa"/>
            <w:tcBorders>
              <w:top w:val="single" w:sz="4" w:space="0" w:color="auto"/>
              <w:left w:val="single" w:sz="4" w:space="0" w:color="auto"/>
              <w:bottom w:val="single" w:sz="4" w:space="0" w:color="auto"/>
              <w:right w:val="single" w:sz="4" w:space="0" w:color="auto"/>
            </w:tcBorders>
          </w:tcPr>
          <w:p w14:paraId="5B7194D1" w14:textId="77777777" w:rsidR="00CF0435" w:rsidRPr="004A327F" w:rsidRDefault="00CF0435" w:rsidP="004A327F">
            <w:pPr>
              <w:rPr>
                <w:rFonts w:ascii="Arial" w:hAnsi="Arial" w:cs="Arial"/>
                <w:sz w:val="24"/>
                <w:szCs w:val="24"/>
              </w:rPr>
            </w:pPr>
            <w:r w:rsidRPr="004A327F">
              <w:rPr>
                <w:rFonts w:ascii="Arial" w:hAnsi="Arial" w:cs="Arial"/>
                <w:bCs/>
                <w:sz w:val="24"/>
                <w:szCs w:val="24"/>
              </w:rPr>
              <w:t>YouTube</w:t>
            </w:r>
          </w:p>
          <w:p w14:paraId="2F66F78F" w14:textId="77777777" w:rsidR="00CF0435" w:rsidRPr="004A327F" w:rsidRDefault="00CF0435" w:rsidP="004A327F">
            <w:pPr>
              <w:rPr>
                <w:rFonts w:ascii="Arial" w:hAnsi="Arial" w:cs="Arial"/>
                <w:b/>
                <w:sz w:val="24"/>
                <w:szCs w:val="24"/>
              </w:rPr>
            </w:pPr>
          </w:p>
        </w:tc>
        <w:tc>
          <w:tcPr>
            <w:tcW w:w="4247" w:type="dxa"/>
            <w:tcBorders>
              <w:top w:val="single" w:sz="4" w:space="0" w:color="auto"/>
              <w:left w:val="single" w:sz="4" w:space="0" w:color="auto"/>
              <w:bottom w:val="single" w:sz="4" w:space="0" w:color="auto"/>
              <w:right w:val="single" w:sz="4" w:space="0" w:color="auto"/>
            </w:tcBorders>
          </w:tcPr>
          <w:p w14:paraId="1C33F66D" w14:textId="77777777" w:rsidR="00CF0435" w:rsidRPr="004A327F" w:rsidRDefault="00CF0435" w:rsidP="004A327F">
            <w:pPr>
              <w:rPr>
                <w:rFonts w:ascii="Arial" w:hAnsi="Arial" w:cs="Arial"/>
                <w:sz w:val="24"/>
                <w:szCs w:val="24"/>
              </w:rPr>
            </w:pPr>
            <w:r w:rsidRPr="004A327F">
              <w:rPr>
                <w:rFonts w:ascii="Arial" w:hAnsi="Arial" w:cs="Arial"/>
                <w:bCs/>
                <w:sz w:val="24"/>
                <w:szCs w:val="24"/>
              </w:rPr>
              <w:t>Descubra, compartilhe e assista suas músicas e seus vídeos favoritos.</w:t>
            </w:r>
          </w:p>
          <w:p w14:paraId="10818666" w14:textId="77777777" w:rsidR="00CF0435" w:rsidRPr="004A327F" w:rsidRDefault="00CF0435" w:rsidP="004A327F">
            <w:pPr>
              <w:rPr>
                <w:rFonts w:ascii="Arial" w:hAnsi="Arial" w:cs="Arial"/>
                <w:b/>
                <w:sz w:val="24"/>
                <w:szCs w:val="24"/>
              </w:rPr>
            </w:pPr>
          </w:p>
        </w:tc>
      </w:tr>
      <w:tr w:rsidR="00CF0435" w14:paraId="14F9298A" w14:textId="77777777" w:rsidTr="00CF0435">
        <w:tc>
          <w:tcPr>
            <w:tcW w:w="4247" w:type="dxa"/>
            <w:tcBorders>
              <w:top w:val="single" w:sz="4" w:space="0" w:color="auto"/>
              <w:left w:val="single" w:sz="4" w:space="0" w:color="auto"/>
              <w:bottom w:val="single" w:sz="4" w:space="0" w:color="auto"/>
              <w:right w:val="single" w:sz="4" w:space="0" w:color="auto"/>
            </w:tcBorders>
          </w:tcPr>
          <w:p w14:paraId="29AD6817" w14:textId="77777777" w:rsidR="00CF0435" w:rsidRPr="004A327F" w:rsidRDefault="00CF0435" w:rsidP="004A327F">
            <w:pPr>
              <w:rPr>
                <w:rFonts w:ascii="Arial" w:hAnsi="Arial" w:cs="Arial"/>
                <w:sz w:val="24"/>
                <w:szCs w:val="24"/>
              </w:rPr>
            </w:pPr>
            <w:r w:rsidRPr="004A327F">
              <w:rPr>
                <w:rFonts w:ascii="Arial" w:hAnsi="Arial" w:cs="Arial"/>
                <w:bCs/>
                <w:sz w:val="24"/>
                <w:szCs w:val="24"/>
              </w:rPr>
              <w:t>Google Play Filmes e TV</w:t>
            </w:r>
          </w:p>
          <w:p w14:paraId="7C7F0BB9" w14:textId="77777777" w:rsidR="00CF0435" w:rsidRPr="004A327F" w:rsidRDefault="00CF0435" w:rsidP="004A327F">
            <w:pPr>
              <w:rPr>
                <w:rFonts w:ascii="Arial" w:hAnsi="Arial" w:cs="Arial"/>
                <w:b/>
                <w:sz w:val="24"/>
                <w:szCs w:val="24"/>
              </w:rPr>
            </w:pPr>
          </w:p>
        </w:tc>
        <w:tc>
          <w:tcPr>
            <w:tcW w:w="4247" w:type="dxa"/>
            <w:tcBorders>
              <w:top w:val="single" w:sz="4" w:space="0" w:color="auto"/>
              <w:left w:val="single" w:sz="4" w:space="0" w:color="auto"/>
              <w:bottom w:val="single" w:sz="4" w:space="0" w:color="auto"/>
              <w:right w:val="single" w:sz="4" w:space="0" w:color="auto"/>
            </w:tcBorders>
          </w:tcPr>
          <w:p w14:paraId="30F1C273" w14:textId="77777777" w:rsidR="00CF0435" w:rsidRPr="004A327F" w:rsidRDefault="00CF0435" w:rsidP="004A327F">
            <w:pPr>
              <w:rPr>
                <w:rFonts w:ascii="Arial" w:hAnsi="Arial" w:cs="Arial"/>
                <w:sz w:val="24"/>
                <w:szCs w:val="24"/>
              </w:rPr>
            </w:pPr>
            <w:r w:rsidRPr="004A327F">
              <w:rPr>
                <w:rFonts w:ascii="Arial" w:hAnsi="Arial" w:cs="Arial"/>
                <w:bCs/>
                <w:sz w:val="24"/>
                <w:szCs w:val="24"/>
              </w:rPr>
              <w:t>Os lançamentos mais recentes e seu conteúdo favorito agora na TV</w:t>
            </w:r>
          </w:p>
          <w:p w14:paraId="45BD9490" w14:textId="77777777" w:rsidR="00CF0435" w:rsidRPr="004A327F" w:rsidRDefault="00CF0435" w:rsidP="004A327F">
            <w:pPr>
              <w:rPr>
                <w:rFonts w:ascii="Arial" w:hAnsi="Arial" w:cs="Arial"/>
                <w:b/>
                <w:sz w:val="24"/>
                <w:szCs w:val="24"/>
              </w:rPr>
            </w:pPr>
          </w:p>
        </w:tc>
      </w:tr>
      <w:tr w:rsidR="00CF0435" w14:paraId="1D16A70C" w14:textId="77777777" w:rsidTr="00CF0435">
        <w:tc>
          <w:tcPr>
            <w:tcW w:w="4247" w:type="dxa"/>
            <w:tcBorders>
              <w:top w:val="single" w:sz="4" w:space="0" w:color="auto"/>
              <w:left w:val="single" w:sz="4" w:space="0" w:color="auto"/>
              <w:bottom w:val="single" w:sz="4" w:space="0" w:color="auto"/>
              <w:right w:val="single" w:sz="4" w:space="0" w:color="auto"/>
            </w:tcBorders>
            <w:hideMark/>
          </w:tcPr>
          <w:p w14:paraId="35BB42B7" w14:textId="77777777" w:rsidR="00CF0435" w:rsidRPr="004A327F" w:rsidRDefault="00CF0435" w:rsidP="004A327F">
            <w:pPr>
              <w:rPr>
                <w:rFonts w:ascii="Arial" w:hAnsi="Arial" w:cs="Arial"/>
                <w:sz w:val="24"/>
                <w:szCs w:val="24"/>
              </w:rPr>
            </w:pPr>
            <w:r w:rsidRPr="004A327F">
              <w:rPr>
                <w:rFonts w:ascii="Arial" w:hAnsi="Arial" w:cs="Arial"/>
                <w:sz w:val="24"/>
                <w:szCs w:val="24"/>
              </w:rPr>
              <w:t>Google Maps Platform</w:t>
            </w:r>
          </w:p>
        </w:tc>
        <w:tc>
          <w:tcPr>
            <w:tcW w:w="4247" w:type="dxa"/>
            <w:tcBorders>
              <w:top w:val="single" w:sz="4" w:space="0" w:color="auto"/>
              <w:left w:val="single" w:sz="4" w:space="0" w:color="auto"/>
              <w:bottom w:val="single" w:sz="4" w:space="0" w:color="auto"/>
              <w:right w:val="single" w:sz="4" w:space="0" w:color="auto"/>
            </w:tcBorders>
            <w:hideMark/>
          </w:tcPr>
          <w:p w14:paraId="6BFB2711" w14:textId="77777777" w:rsidR="00CF0435" w:rsidRPr="004A327F" w:rsidRDefault="00CF0435" w:rsidP="004A327F">
            <w:pPr>
              <w:rPr>
                <w:rFonts w:ascii="Arial" w:hAnsi="Arial" w:cs="Arial"/>
                <w:sz w:val="24"/>
                <w:szCs w:val="24"/>
              </w:rPr>
            </w:pPr>
            <w:r w:rsidRPr="004A327F">
              <w:rPr>
                <w:rFonts w:ascii="Arial" w:hAnsi="Arial" w:cs="Arial"/>
                <w:sz w:val="24"/>
                <w:szCs w:val="24"/>
              </w:rPr>
              <w:t>Possui uma biblioteca de APIs como: Google Calendar, Youtube Data, Google+, Custom Search, Big Data, Maps ,  entre outros.</w:t>
            </w:r>
          </w:p>
        </w:tc>
      </w:tr>
    </w:tbl>
    <w:p w14:paraId="76BE6C23" w14:textId="77777777" w:rsidR="003C5779" w:rsidRPr="003C5779" w:rsidRDefault="003C5779" w:rsidP="003C5779">
      <w:pPr>
        <w:spacing w:line="360" w:lineRule="auto"/>
        <w:jc w:val="center"/>
        <w:rPr>
          <w:rFonts w:ascii="Arial" w:hAnsi="Arial" w:cs="Arial"/>
          <w:sz w:val="8"/>
        </w:rPr>
      </w:pPr>
    </w:p>
    <w:p w14:paraId="0913322F" w14:textId="6777B743" w:rsidR="00CF0435" w:rsidRPr="00FF238A" w:rsidRDefault="003C5779" w:rsidP="003C5779">
      <w:pPr>
        <w:spacing w:line="360" w:lineRule="auto"/>
        <w:jc w:val="center"/>
        <w:rPr>
          <w:rFonts w:ascii="Arial" w:hAnsi="Arial" w:cs="Arial"/>
        </w:rPr>
      </w:pPr>
      <w:r w:rsidRPr="00FF238A">
        <w:rPr>
          <w:rFonts w:ascii="Arial" w:hAnsi="Arial" w:cs="Arial"/>
        </w:rPr>
        <w:t>Fonte: (GOOGLE, 2019)</w:t>
      </w:r>
    </w:p>
    <w:p w14:paraId="50062D94" w14:textId="2B963E15" w:rsidR="00CF0435" w:rsidRPr="00CF0435" w:rsidRDefault="00CF0435" w:rsidP="0022008E">
      <w:pPr>
        <w:spacing w:line="360" w:lineRule="auto"/>
        <w:ind w:firstLine="708"/>
        <w:jc w:val="both"/>
        <w:rPr>
          <w:rFonts w:ascii="Arial" w:hAnsi="Arial" w:cs="Arial"/>
          <w:sz w:val="24"/>
          <w:szCs w:val="28"/>
        </w:rPr>
      </w:pPr>
      <w:r>
        <w:rPr>
          <w:rFonts w:ascii="Arial" w:hAnsi="Arial" w:cs="Arial"/>
          <w:sz w:val="24"/>
          <w:szCs w:val="28"/>
        </w:rPr>
        <w:t>Possuindo um banco de dados geográfico, a Google é responsável por grande parte do mapeamento territorial ao redor do mundo, sendo este disponibilizado a desenvolvedores através de uma API com operações de buscas de localização</w:t>
      </w:r>
      <w:r w:rsidR="007017BB">
        <w:rPr>
          <w:rFonts w:ascii="Arial" w:hAnsi="Arial" w:cs="Arial"/>
          <w:sz w:val="20"/>
        </w:rPr>
        <w:t>.</w:t>
      </w:r>
    </w:p>
    <w:p w14:paraId="347FA0A6" w14:textId="073E68FE" w:rsidR="0022008E" w:rsidRPr="00BB5140" w:rsidRDefault="0022008E" w:rsidP="00BB5140">
      <w:pPr>
        <w:pStyle w:val="Ttulo3"/>
        <w:spacing w:line="360" w:lineRule="auto"/>
        <w:ind w:firstLine="708"/>
        <w:rPr>
          <w:rFonts w:ascii="Arial" w:hAnsi="Arial" w:cs="Arial"/>
          <w:b/>
          <w:color w:val="auto"/>
        </w:rPr>
      </w:pPr>
      <w:bookmarkStart w:id="25" w:name="_Toc25143983"/>
      <w:r w:rsidRPr="00BB5140">
        <w:rPr>
          <w:rFonts w:ascii="Arial" w:hAnsi="Arial" w:cs="Arial"/>
          <w:b/>
          <w:color w:val="auto"/>
        </w:rPr>
        <w:t>2.</w:t>
      </w:r>
      <w:r w:rsidR="00307EAF" w:rsidRPr="00BB5140">
        <w:rPr>
          <w:rFonts w:ascii="Arial" w:hAnsi="Arial" w:cs="Arial"/>
          <w:b/>
          <w:color w:val="auto"/>
        </w:rPr>
        <w:t>8</w:t>
      </w:r>
      <w:r w:rsidRPr="00BB5140">
        <w:rPr>
          <w:rFonts w:ascii="Arial" w:hAnsi="Arial" w:cs="Arial"/>
          <w:b/>
          <w:color w:val="auto"/>
        </w:rPr>
        <w:t>.2 Google Maps</w:t>
      </w:r>
      <w:bookmarkEnd w:id="25"/>
    </w:p>
    <w:p w14:paraId="2CA87666" w14:textId="1B2269A9" w:rsidR="0022008E" w:rsidRPr="00160892" w:rsidRDefault="00536B6E" w:rsidP="00247B16">
      <w:pPr>
        <w:spacing w:line="360" w:lineRule="auto"/>
        <w:ind w:firstLine="708"/>
        <w:jc w:val="both"/>
        <w:rPr>
          <w:rFonts w:ascii="Arial" w:hAnsi="Arial" w:cs="Arial"/>
          <w:sz w:val="24"/>
          <w:szCs w:val="28"/>
        </w:rPr>
      </w:pPr>
      <w:r>
        <w:rPr>
          <w:rFonts w:ascii="Arial" w:hAnsi="Arial" w:cs="Arial"/>
          <w:sz w:val="24"/>
          <w:szCs w:val="28"/>
        </w:rPr>
        <w:t>Para</w:t>
      </w:r>
      <w:r w:rsidR="0022008E" w:rsidRPr="00160892">
        <w:rPr>
          <w:rFonts w:ascii="Arial" w:hAnsi="Arial" w:cs="Arial"/>
          <w:sz w:val="24"/>
          <w:szCs w:val="28"/>
        </w:rPr>
        <w:t xml:space="preserve"> Erle e Gibson (2006), Google </w:t>
      </w:r>
      <w:r w:rsidR="0022008E" w:rsidRPr="00DE67E6">
        <w:rPr>
          <w:rFonts w:ascii="Arial" w:hAnsi="Arial" w:cs="Arial"/>
          <w:i/>
          <w:sz w:val="24"/>
          <w:szCs w:val="28"/>
        </w:rPr>
        <w:t>Maps</w:t>
      </w:r>
      <w:r w:rsidR="0022008E" w:rsidRPr="00160892">
        <w:rPr>
          <w:rFonts w:ascii="Arial" w:hAnsi="Arial" w:cs="Arial"/>
          <w:sz w:val="24"/>
          <w:szCs w:val="28"/>
        </w:rPr>
        <w:t xml:space="preserve"> é um serviço que disponibiliza uma tecnologia de mapas e informações sobre locais, como, sua localização, referencias de contatos e sentidos de transporte.</w:t>
      </w:r>
    </w:p>
    <w:p w14:paraId="55D2EAF0" w14:textId="330470B4" w:rsidR="0022008E" w:rsidRPr="00160892" w:rsidRDefault="00536B6E" w:rsidP="00247B16">
      <w:pPr>
        <w:spacing w:line="360" w:lineRule="auto"/>
        <w:ind w:firstLine="708"/>
        <w:jc w:val="both"/>
        <w:rPr>
          <w:rFonts w:ascii="Arial" w:hAnsi="Arial" w:cs="Arial"/>
          <w:sz w:val="24"/>
          <w:szCs w:val="28"/>
        </w:rPr>
      </w:pPr>
      <w:r>
        <w:rPr>
          <w:rFonts w:ascii="Arial" w:hAnsi="Arial" w:cs="Arial"/>
          <w:sz w:val="24"/>
          <w:szCs w:val="28"/>
        </w:rPr>
        <w:t>Conforme o pensamento de</w:t>
      </w:r>
      <w:r w:rsidR="0022008E" w:rsidRPr="00160892">
        <w:rPr>
          <w:rFonts w:ascii="Arial" w:hAnsi="Arial" w:cs="Arial"/>
          <w:sz w:val="24"/>
          <w:szCs w:val="28"/>
        </w:rPr>
        <w:t xml:space="preserve"> Erle e Gibson (2006),</w:t>
      </w:r>
      <w:r>
        <w:rPr>
          <w:rFonts w:ascii="Arial" w:hAnsi="Arial" w:cs="Arial"/>
          <w:sz w:val="24"/>
          <w:szCs w:val="28"/>
        </w:rPr>
        <w:t xml:space="preserve"> o</w:t>
      </w:r>
      <w:r w:rsidR="0022008E" w:rsidRPr="00160892">
        <w:rPr>
          <w:rFonts w:ascii="Arial" w:hAnsi="Arial" w:cs="Arial"/>
          <w:sz w:val="24"/>
          <w:szCs w:val="28"/>
        </w:rPr>
        <w:t xml:space="preserve"> Google </w:t>
      </w:r>
      <w:r w:rsidR="0022008E">
        <w:rPr>
          <w:rFonts w:ascii="Arial" w:hAnsi="Arial" w:cs="Arial"/>
          <w:sz w:val="24"/>
          <w:szCs w:val="28"/>
        </w:rPr>
        <w:t>M</w:t>
      </w:r>
      <w:r w:rsidR="0022008E" w:rsidRPr="00160892">
        <w:rPr>
          <w:rFonts w:ascii="Arial" w:hAnsi="Arial" w:cs="Arial"/>
          <w:sz w:val="24"/>
          <w:szCs w:val="28"/>
        </w:rPr>
        <w:t>aps foi concebida, primeiramente, por dois irmãos, Lars e Jens Rasmussen, co</w:t>
      </w:r>
      <w:r w:rsidR="0022008E">
        <w:rPr>
          <w:rFonts w:ascii="Arial" w:hAnsi="Arial" w:cs="Arial"/>
          <w:sz w:val="24"/>
          <w:szCs w:val="28"/>
        </w:rPr>
        <w:t>-</w:t>
      </w:r>
      <w:r w:rsidR="0022008E" w:rsidRPr="00160892">
        <w:rPr>
          <w:rFonts w:ascii="Arial" w:hAnsi="Arial" w:cs="Arial"/>
          <w:sz w:val="24"/>
          <w:szCs w:val="28"/>
        </w:rPr>
        <w:t xml:space="preserve">fundadores de </w:t>
      </w:r>
      <w:r w:rsidR="0022008E" w:rsidRPr="00DE67E6">
        <w:rPr>
          <w:rFonts w:ascii="Arial" w:hAnsi="Arial" w:cs="Arial"/>
          <w:i/>
          <w:sz w:val="24"/>
          <w:szCs w:val="28"/>
        </w:rPr>
        <w:t>Where</w:t>
      </w:r>
      <w:r w:rsidR="0022008E" w:rsidRPr="00160892">
        <w:rPr>
          <w:rFonts w:ascii="Arial" w:hAnsi="Arial" w:cs="Arial"/>
          <w:sz w:val="24"/>
          <w:szCs w:val="28"/>
        </w:rPr>
        <w:t xml:space="preserve"> 2 </w:t>
      </w:r>
      <w:r w:rsidR="0022008E" w:rsidRPr="00DE67E6">
        <w:rPr>
          <w:rFonts w:ascii="Arial" w:hAnsi="Arial" w:cs="Arial"/>
          <w:i/>
          <w:sz w:val="24"/>
          <w:szCs w:val="28"/>
        </w:rPr>
        <w:t>Technologies</w:t>
      </w:r>
      <w:r w:rsidR="0022008E" w:rsidRPr="00160892">
        <w:rPr>
          <w:rFonts w:ascii="Arial" w:hAnsi="Arial" w:cs="Arial"/>
          <w:sz w:val="24"/>
          <w:szCs w:val="28"/>
        </w:rPr>
        <w:t xml:space="preserve">, empenhada empresa de soluções de mapeamento. Em 2004, a empresa foi adquirida pelo Google, e pouco tempo depois surgiu Google </w:t>
      </w:r>
      <w:r w:rsidR="0022008E" w:rsidRPr="00DE67E6">
        <w:rPr>
          <w:rFonts w:ascii="Arial" w:hAnsi="Arial" w:cs="Arial"/>
          <w:i/>
          <w:sz w:val="24"/>
          <w:szCs w:val="28"/>
        </w:rPr>
        <w:t>Maps</w:t>
      </w:r>
      <w:r w:rsidR="0022008E" w:rsidRPr="00160892">
        <w:rPr>
          <w:rFonts w:ascii="Arial" w:hAnsi="Arial" w:cs="Arial"/>
          <w:sz w:val="24"/>
          <w:szCs w:val="28"/>
        </w:rPr>
        <w:t>.</w:t>
      </w:r>
    </w:p>
    <w:p w14:paraId="178BE8C2" w14:textId="53F5DFA8" w:rsidR="0022008E" w:rsidRPr="00160892" w:rsidRDefault="0022008E" w:rsidP="0022008E">
      <w:pPr>
        <w:spacing w:line="360" w:lineRule="auto"/>
        <w:ind w:firstLine="708"/>
        <w:jc w:val="both"/>
        <w:rPr>
          <w:rFonts w:ascii="Arial" w:hAnsi="Arial" w:cs="Arial"/>
          <w:sz w:val="24"/>
          <w:szCs w:val="28"/>
        </w:rPr>
      </w:pPr>
      <w:r>
        <w:rPr>
          <w:rFonts w:ascii="Arial" w:hAnsi="Arial" w:cs="Arial"/>
          <w:sz w:val="24"/>
          <w:szCs w:val="28"/>
        </w:rPr>
        <w:t>Antes</w:t>
      </w:r>
      <w:r w:rsidRPr="00160892">
        <w:rPr>
          <w:rFonts w:ascii="Arial" w:hAnsi="Arial" w:cs="Arial"/>
          <w:sz w:val="24"/>
          <w:szCs w:val="28"/>
        </w:rPr>
        <w:t xml:space="preserve"> que uma </w:t>
      </w:r>
      <w:r w:rsidRPr="00AD1A6E">
        <w:rPr>
          <w:rFonts w:ascii="Arial" w:hAnsi="Arial" w:cs="Arial"/>
          <w:sz w:val="24"/>
          <w:szCs w:val="28"/>
        </w:rPr>
        <w:t>API</w:t>
      </w:r>
      <w:r>
        <w:rPr>
          <w:rStyle w:val="Refdenotaderodap"/>
          <w:rFonts w:ascii="Arial" w:hAnsi="Arial" w:cs="Arial"/>
          <w:sz w:val="24"/>
          <w:szCs w:val="28"/>
        </w:rPr>
        <w:footnoteReference w:id="5"/>
      </w:r>
      <w:r w:rsidRPr="00160892">
        <w:rPr>
          <w:rFonts w:ascii="Arial" w:hAnsi="Arial" w:cs="Arial"/>
          <w:sz w:val="24"/>
          <w:szCs w:val="28"/>
        </w:rPr>
        <w:t xml:space="preserve"> pública fosse lançada, alguns desenvolvedores encontraram uma maneira de </w:t>
      </w:r>
      <w:r>
        <w:rPr>
          <w:rFonts w:ascii="Arial" w:hAnsi="Arial" w:cs="Arial"/>
          <w:sz w:val="24"/>
          <w:szCs w:val="28"/>
        </w:rPr>
        <w:t xml:space="preserve">utilizar o </w:t>
      </w:r>
      <w:r w:rsidRPr="00160892">
        <w:rPr>
          <w:rFonts w:ascii="Arial" w:hAnsi="Arial" w:cs="Arial"/>
          <w:sz w:val="24"/>
          <w:szCs w:val="28"/>
        </w:rPr>
        <w:t xml:space="preserve">Google </w:t>
      </w:r>
      <w:r w:rsidRPr="00DE67E6">
        <w:rPr>
          <w:rFonts w:ascii="Arial" w:hAnsi="Arial" w:cs="Arial"/>
          <w:i/>
          <w:sz w:val="24"/>
          <w:szCs w:val="28"/>
        </w:rPr>
        <w:t>Maps</w:t>
      </w:r>
      <w:r>
        <w:rPr>
          <w:rFonts w:ascii="Arial" w:hAnsi="Arial" w:cs="Arial"/>
          <w:i/>
          <w:sz w:val="24"/>
          <w:szCs w:val="28"/>
        </w:rPr>
        <w:t xml:space="preserve"> </w:t>
      </w:r>
      <w:r>
        <w:rPr>
          <w:rFonts w:ascii="Arial" w:hAnsi="Arial" w:cs="Arial"/>
          <w:sz w:val="24"/>
          <w:szCs w:val="28"/>
        </w:rPr>
        <w:t>sem a permissão dela,</w:t>
      </w:r>
      <w:r w:rsidRPr="00160892">
        <w:rPr>
          <w:rFonts w:ascii="Arial" w:hAnsi="Arial" w:cs="Arial"/>
          <w:sz w:val="24"/>
          <w:szCs w:val="28"/>
        </w:rPr>
        <w:t xml:space="preserve"> para integrar os mapas </w:t>
      </w:r>
      <w:r>
        <w:rPr>
          <w:rFonts w:ascii="Arial" w:hAnsi="Arial" w:cs="Arial"/>
          <w:sz w:val="24"/>
          <w:szCs w:val="28"/>
        </w:rPr>
        <w:t>aos</w:t>
      </w:r>
      <w:r w:rsidRPr="00160892">
        <w:rPr>
          <w:rFonts w:ascii="Arial" w:hAnsi="Arial" w:cs="Arial"/>
          <w:sz w:val="24"/>
          <w:szCs w:val="28"/>
        </w:rPr>
        <w:t xml:space="preserve"> sites feitos por estes, com isso, a Google tomou o entendimento </w:t>
      </w:r>
      <w:r w:rsidRPr="00160892">
        <w:rPr>
          <w:rFonts w:ascii="Arial" w:hAnsi="Arial" w:cs="Arial"/>
          <w:sz w:val="24"/>
          <w:szCs w:val="28"/>
        </w:rPr>
        <w:lastRenderedPageBreak/>
        <w:t xml:space="preserve">de que existia </w:t>
      </w:r>
      <w:r>
        <w:rPr>
          <w:rFonts w:ascii="Arial" w:hAnsi="Arial" w:cs="Arial"/>
          <w:sz w:val="24"/>
          <w:szCs w:val="28"/>
        </w:rPr>
        <w:t>a</w:t>
      </w:r>
      <w:r w:rsidRPr="00160892">
        <w:rPr>
          <w:rFonts w:ascii="Arial" w:hAnsi="Arial" w:cs="Arial"/>
          <w:sz w:val="24"/>
          <w:szCs w:val="28"/>
        </w:rPr>
        <w:t xml:space="preserve"> necessidade de uma API pública. Em torno de 2005, as principais localidades dos EUA já possuíam uma referência dentro do Google </w:t>
      </w:r>
      <w:r w:rsidRPr="00DE67E6">
        <w:rPr>
          <w:rFonts w:ascii="Arial" w:hAnsi="Arial" w:cs="Arial"/>
          <w:i/>
          <w:sz w:val="24"/>
          <w:szCs w:val="28"/>
        </w:rPr>
        <w:t>Maps</w:t>
      </w:r>
      <w:r w:rsidRPr="00160892">
        <w:rPr>
          <w:rFonts w:ascii="Arial" w:hAnsi="Arial" w:cs="Arial"/>
          <w:sz w:val="24"/>
          <w:szCs w:val="28"/>
        </w:rPr>
        <w:t xml:space="preserve">, </w:t>
      </w:r>
      <w:r>
        <w:rPr>
          <w:rFonts w:ascii="Arial" w:hAnsi="Arial" w:cs="Arial"/>
          <w:sz w:val="24"/>
          <w:szCs w:val="28"/>
        </w:rPr>
        <w:t>consequentemente</w:t>
      </w:r>
      <w:r w:rsidRPr="00160892">
        <w:rPr>
          <w:rFonts w:ascii="Arial" w:hAnsi="Arial" w:cs="Arial"/>
          <w:sz w:val="24"/>
          <w:szCs w:val="28"/>
        </w:rPr>
        <w:t xml:space="preserve">, passou a ser </w:t>
      </w:r>
      <w:r>
        <w:rPr>
          <w:rFonts w:ascii="Arial" w:hAnsi="Arial" w:cs="Arial"/>
          <w:sz w:val="24"/>
          <w:szCs w:val="28"/>
        </w:rPr>
        <w:t>modelo</w:t>
      </w:r>
      <w:r w:rsidRPr="00160892">
        <w:rPr>
          <w:rFonts w:ascii="Arial" w:hAnsi="Arial" w:cs="Arial"/>
          <w:sz w:val="24"/>
          <w:szCs w:val="28"/>
        </w:rPr>
        <w:t xml:space="preserve"> para busca de endereços e pontos de interesse ao redor do mundo (GOOGLE, 2018).</w:t>
      </w:r>
    </w:p>
    <w:p w14:paraId="6D6D1FB5" w14:textId="5B25C7B8" w:rsidR="0022008E" w:rsidRPr="00160892" w:rsidRDefault="0022008E" w:rsidP="0022008E">
      <w:pPr>
        <w:spacing w:line="360" w:lineRule="auto"/>
        <w:ind w:firstLine="708"/>
        <w:jc w:val="both"/>
        <w:rPr>
          <w:rFonts w:ascii="Arial" w:hAnsi="Arial" w:cs="Arial"/>
          <w:sz w:val="24"/>
          <w:szCs w:val="28"/>
        </w:rPr>
      </w:pPr>
      <w:r w:rsidRPr="00160892">
        <w:rPr>
          <w:rFonts w:ascii="Arial" w:hAnsi="Arial" w:cs="Arial"/>
          <w:sz w:val="24"/>
          <w:szCs w:val="28"/>
        </w:rPr>
        <w:t xml:space="preserve">Para Erle e Gibson (2006) a principal aplicabilidade do Google </w:t>
      </w:r>
      <w:r w:rsidRPr="00DE67E6">
        <w:rPr>
          <w:rFonts w:ascii="Arial" w:hAnsi="Arial" w:cs="Arial"/>
          <w:i/>
          <w:sz w:val="24"/>
          <w:szCs w:val="28"/>
        </w:rPr>
        <w:t>Maps</w:t>
      </w:r>
      <w:r w:rsidRPr="00160892">
        <w:rPr>
          <w:rFonts w:ascii="Arial" w:hAnsi="Arial" w:cs="Arial"/>
          <w:sz w:val="24"/>
          <w:szCs w:val="28"/>
        </w:rPr>
        <w:t xml:space="preserve"> é a apresentação de um mapa, partindo de uma </w:t>
      </w:r>
      <w:r>
        <w:rPr>
          <w:rFonts w:ascii="Arial" w:hAnsi="Arial" w:cs="Arial"/>
          <w:sz w:val="24"/>
          <w:szCs w:val="28"/>
        </w:rPr>
        <w:t>localização</w:t>
      </w:r>
      <w:r w:rsidRPr="00160892">
        <w:rPr>
          <w:rFonts w:ascii="Arial" w:hAnsi="Arial" w:cs="Arial"/>
          <w:sz w:val="24"/>
          <w:szCs w:val="28"/>
        </w:rPr>
        <w:t xml:space="preserve"> centralmente exibida na tela. Apenas isso é o suficiente para</w:t>
      </w:r>
      <w:r>
        <w:rPr>
          <w:rFonts w:ascii="Arial" w:hAnsi="Arial" w:cs="Arial"/>
          <w:sz w:val="24"/>
          <w:szCs w:val="28"/>
        </w:rPr>
        <w:t xml:space="preserve"> o</w:t>
      </w:r>
      <w:r w:rsidRPr="00160892">
        <w:rPr>
          <w:rFonts w:ascii="Arial" w:hAnsi="Arial" w:cs="Arial"/>
          <w:sz w:val="24"/>
          <w:szCs w:val="28"/>
        </w:rPr>
        <w:t xml:space="preserve"> usuário que busca auxílio para a localização do endereço escolhido, entretanto, essa fer</w:t>
      </w:r>
      <w:r>
        <w:rPr>
          <w:rFonts w:ascii="Arial" w:hAnsi="Arial" w:cs="Arial"/>
          <w:sz w:val="24"/>
          <w:szCs w:val="28"/>
        </w:rPr>
        <w:t>ramenta</w:t>
      </w:r>
      <w:r w:rsidRPr="00160892">
        <w:rPr>
          <w:rFonts w:ascii="Arial" w:hAnsi="Arial" w:cs="Arial"/>
          <w:sz w:val="24"/>
          <w:szCs w:val="28"/>
        </w:rPr>
        <w:t xml:space="preserve"> abrange mais possibilidades</w:t>
      </w:r>
      <w:r>
        <w:rPr>
          <w:rFonts w:ascii="Arial" w:hAnsi="Arial" w:cs="Arial"/>
          <w:sz w:val="24"/>
          <w:szCs w:val="28"/>
        </w:rPr>
        <w:t>, como: escolha de rotas personalizadas, alertas sobre radares e rodovias com pedágios, rodovias em manutenção, escolha para o tipo de transporte ( trânsito, caminhada e ciclismo )</w:t>
      </w:r>
      <w:r w:rsidR="00536B6E">
        <w:rPr>
          <w:rFonts w:ascii="Arial" w:hAnsi="Arial" w:cs="Arial"/>
          <w:sz w:val="24"/>
          <w:szCs w:val="28"/>
        </w:rPr>
        <w:t>.</w:t>
      </w:r>
    </w:p>
    <w:p w14:paraId="0E665CAA" w14:textId="39A7AAC6" w:rsidR="0022008E" w:rsidRDefault="0022008E" w:rsidP="0022008E">
      <w:pPr>
        <w:spacing w:line="360" w:lineRule="auto"/>
        <w:ind w:firstLine="708"/>
        <w:jc w:val="both"/>
        <w:rPr>
          <w:rFonts w:ascii="Arial" w:hAnsi="Arial" w:cs="Arial"/>
          <w:sz w:val="24"/>
          <w:szCs w:val="28"/>
        </w:rPr>
      </w:pPr>
      <w:r w:rsidRPr="00160892">
        <w:rPr>
          <w:rFonts w:ascii="Arial" w:hAnsi="Arial" w:cs="Arial"/>
          <w:sz w:val="24"/>
          <w:szCs w:val="28"/>
        </w:rPr>
        <w:t xml:space="preserve">A API do Google </w:t>
      </w:r>
      <w:r w:rsidRPr="00DE67E6">
        <w:rPr>
          <w:rFonts w:ascii="Arial" w:hAnsi="Arial" w:cs="Arial"/>
          <w:i/>
          <w:sz w:val="24"/>
          <w:szCs w:val="28"/>
        </w:rPr>
        <w:t>Maps</w:t>
      </w:r>
      <w:r w:rsidRPr="00160892">
        <w:rPr>
          <w:rFonts w:ascii="Arial" w:hAnsi="Arial" w:cs="Arial"/>
          <w:sz w:val="24"/>
          <w:szCs w:val="28"/>
        </w:rPr>
        <w:t xml:space="preserve"> tem sua disponilidade gratuita a todos, </w:t>
      </w:r>
      <w:r>
        <w:rPr>
          <w:rFonts w:ascii="Arial" w:hAnsi="Arial" w:cs="Arial"/>
          <w:sz w:val="24"/>
          <w:szCs w:val="28"/>
        </w:rPr>
        <w:t xml:space="preserve">podendo ser </w:t>
      </w:r>
      <w:r w:rsidRPr="00160892">
        <w:rPr>
          <w:rFonts w:ascii="Arial" w:hAnsi="Arial" w:cs="Arial"/>
          <w:sz w:val="24"/>
          <w:szCs w:val="28"/>
        </w:rPr>
        <w:t xml:space="preserve">utilizada por websites ou aplicativos sem fins lucrativos desde que esteja de acordo com os Termos e Serviços especificados pela Google. </w:t>
      </w:r>
      <w:r>
        <w:rPr>
          <w:rFonts w:ascii="Arial" w:hAnsi="Arial" w:cs="Arial"/>
          <w:sz w:val="24"/>
          <w:szCs w:val="28"/>
        </w:rPr>
        <w:t>Para isso o usuário deve realizar um cadastro no site da Google e obter uma chave da API. Para pequenas aplicações seu uso é gratuito, pois possuem uma menor demanda de solicitações de coordenadas. Porém para grandes projetos a API possui sua versão paga, com pagamentos conforme o uso e o número de  pontos de referência</w:t>
      </w:r>
      <w:r w:rsidR="00AC25F9">
        <w:rPr>
          <w:rFonts w:ascii="Arial" w:hAnsi="Arial" w:cs="Arial"/>
          <w:sz w:val="24"/>
          <w:szCs w:val="28"/>
        </w:rPr>
        <w:t xml:space="preserve"> </w:t>
      </w:r>
      <w:r w:rsidR="00AC25F9" w:rsidRPr="00160892">
        <w:rPr>
          <w:rFonts w:ascii="Arial" w:hAnsi="Arial" w:cs="Arial"/>
          <w:sz w:val="24"/>
          <w:szCs w:val="28"/>
        </w:rPr>
        <w:t>(GOOGLE, 201</w:t>
      </w:r>
      <w:r w:rsidR="00AC25F9">
        <w:rPr>
          <w:rFonts w:ascii="Arial" w:hAnsi="Arial" w:cs="Arial"/>
          <w:sz w:val="24"/>
          <w:szCs w:val="28"/>
        </w:rPr>
        <w:t>9</w:t>
      </w:r>
      <w:r w:rsidR="00AC25F9" w:rsidRPr="00160892">
        <w:rPr>
          <w:rFonts w:ascii="Arial" w:hAnsi="Arial" w:cs="Arial"/>
          <w:sz w:val="24"/>
          <w:szCs w:val="28"/>
        </w:rPr>
        <w:t>)</w:t>
      </w:r>
      <w:r>
        <w:rPr>
          <w:rFonts w:ascii="Arial" w:hAnsi="Arial" w:cs="Arial"/>
          <w:sz w:val="24"/>
          <w:szCs w:val="28"/>
        </w:rPr>
        <w:t>.</w:t>
      </w:r>
    </w:p>
    <w:p w14:paraId="6F9E1F54" w14:textId="52FEDB31" w:rsidR="0022008E" w:rsidRPr="0022008E" w:rsidRDefault="0022008E" w:rsidP="00193407">
      <w:pPr>
        <w:spacing w:line="360" w:lineRule="auto"/>
        <w:jc w:val="both"/>
        <w:rPr>
          <w:rFonts w:ascii="Arial" w:hAnsi="Arial" w:cs="Arial"/>
          <w:sz w:val="28"/>
        </w:rPr>
      </w:pPr>
    </w:p>
    <w:p w14:paraId="5FA45BC3" w14:textId="77777777" w:rsidR="00193407" w:rsidRDefault="00193407">
      <w:pPr>
        <w:spacing w:line="259" w:lineRule="auto"/>
        <w:rPr>
          <w:rFonts w:ascii="Arial" w:hAnsi="Arial" w:cs="Arial"/>
          <w:sz w:val="24"/>
          <w:szCs w:val="24"/>
        </w:rPr>
      </w:pPr>
      <w:r>
        <w:rPr>
          <w:rFonts w:ascii="Arial" w:hAnsi="Arial" w:cs="Arial"/>
          <w:sz w:val="24"/>
          <w:szCs w:val="24"/>
        </w:rPr>
        <w:br w:type="page"/>
      </w:r>
    </w:p>
    <w:p w14:paraId="72C3DB9B" w14:textId="77777777" w:rsidR="00193407" w:rsidRPr="00BA10FF" w:rsidRDefault="00193407" w:rsidP="00193407">
      <w:pPr>
        <w:pStyle w:val="Ttulo1"/>
        <w:spacing w:line="360" w:lineRule="auto"/>
        <w:rPr>
          <w:rFonts w:ascii="Arial" w:hAnsi="Arial" w:cs="Arial"/>
          <w:b/>
          <w:color w:val="auto"/>
          <w:sz w:val="24"/>
          <w:szCs w:val="24"/>
        </w:rPr>
      </w:pPr>
      <w:bookmarkStart w:id="26" w:name="_Toc1054815"/>
      <w:bookmarkStart w:id="27" w:name="_Toc25143984"/>
      <w:r w:rsidRPr="000E3AF9">
        <w:rPr>
          <w:rFonts w:ascii="Arial" w:hAnsi="Arial" w:cs="Arial"/>
          <w:b/>
          <w:color w:val="auto"/>
          <w:sz w:val="28"/>
          <w:szCs w:val="24"/>
        </w:rPr>
        <w:lastRenderedPageBreak/>
        <w:t xml:space="preserve">3. </w:t>
      </w:r>
      <w:r w:rsidRPr="00204701">
        <w:rPr>
          <w:rFonts w:ascii="Arial" w:hAnsi="Arial" w:cs="Arial"/>
          <w:b/>
          <w:color w:val="auto"/>
          <w:sz w:val="28"/>
        </w:rPr>
        <w:t>MÉTODO</w:t>
      </w:r>
      <w:bookmarkEnd w:id="26"/>
      <w:bookmarkEnd w:id="27"/>
    </w:p>
    <w:p w14:paraId="5ECCCF34" w14:textId="5A16E506" w:rsidR="00193407" w:rsidRDefault="00193407" w:rsidP="001C356E">
      <w:pPr>
        <w:spacing w:line="360" w:lineRule="auto"/>
        <w:jc w:val="both"/>
        <w:rPr>
          <w:rFonts w:ascii="Arial" w:hAnsi="Arial" w:cs="Arial"/>
          <w:sz w:val="24"/>
          <w:szCs w:val="24"/>
        </w:rPr>
      </w:pPr>
      <w:r w:rsidRPr="00BA10FF">
        <w:rPr>
          <w:rFonts w:ascii="Arial" w:hAnsi="Arial" w:cs="Arial"/>
          <w:sz w:val="24"/>
          <w:szCs w:val="24"/>
        </w:rPr>
        <w:tab/>
      </w:r>
      <w:r w:rsidR="00991308">
        <w:rPr>
          <w:rFonts w:ascii="Arial" w:hAnsi="Arial" w:cs="Arial"/>
          <w:sz w:val="24"/>
          <w:szCs w:val="24"/>
        </w:rPr>
        <w:t>Conforme Gil (2009), método é</w:t>
      </w:r>
      <w:r w:rsidRPr="00BA10FF">
        <w:rPr>
          <w:rFonts w:ascii="Arial" w:hAnsi="Arial" w:cs="Arial"/>
          <w:sz w:val="24"/>
          <w:szCs w:val="24"/>
        </w:rPr>
        <w:t xml:space="preserve"> um agrupamento</w:t>
      </w:r>
      <w:r>
        <w:rPr>
          <w:rFonts w:ascii="Arial" w:hAnsi="Arial" w:cs="Arial"/>
          <w:sz w:val="24"/>
          <w:szCs w:val="24"/>
        </w:rPr>
        <w:t xml:space="preserve"> de atividades organizadas e lógicas que possibilitam alcançar propósitos e conhecimentos que são verdadeiros e notáveis, pautando o caminho a ser adotado observando os erros e ajudando nas decisões.</w:t>
      </w:r>
    </w:p>
    <w:p w14:paraId="05C91FE0" w14:textId="6B3FE37D" w:rsidR="00DE0E79" w:rsidRPr="00DE0E79" w:rsidRDefault="00DE0E79" w:rsidP="00DE0E79">
      <w:pPr>
        <w:spacing w:line="360" w:lineRule="auto"/>
        <w:ind w:firstLine="708"/>
        <w:jc w:val="both"/>
        <w:rPr>
          <w:rFonts w:ascii="Arial" w:hAnsi="Arial" w:cs="Arial"/>
          <w:sz w:val="24"/>
        </w:rPr>
      </w:pPr>
      <w:r>
        <w:rPr>
          <w:rFonts w:ascii="Arial" w:hAnsi="Arial" w:cs="Arial"/>
          <w:sz w:val="24"/>
        </w:rPr>
        <w:t xml:space="preserve">O método científico faz parte da observação sistemática dos fatos e respostas para </w:t>
      </w:r>
      <w:r w:rsidR="00E730C9">
        <w:rPr>
          <w:rFonts w:ascii="Arial" w:hAnsi="Arial" w:cs="Arial"/>
          <w:sz w:val="24"/>
        </w:rPr>
        <w:t>as questões estudadas, na qual é</w:t>
      </w:r>
      <w:r>
        <w:rPr>
          <w:rFonts w:ascii="Arial" w:hAnsi="Arial" w:cs="Arial"/>
          <w:sz w:val="24"/>
        </w:rPr>
        <w:t xml:space="preserve"> seguido da realização de experiências, das induções logicas, da comprovação cientifica dos resultados obtidos, esse é o caminho que deve ser seguido para formular uma teoria cientifica. É uma ferramenta que no final de seu processo, explica e prevê um conjunto de ocorrências proveniente da aplicação da tese (GIL, 2009).</w:t>
      </w:r>
    </w:p>
    <w:p w14:paraId="1A0BCB4B" w14:textId="0ACAFD40" w:rsidR="00193407" w:rsidRDefault="00193407" w:rsidP="00193407">
      <w:pPr>
        <w:spacing w:line="360" w:lineRule="auto"/>
        <w:ind w:firstLine="708"/>
        <w:jc w:val="both"/>
        <w:rPr>
          <w:rFonts w:ascii="Arial" w:hAnsi="Arial" w:cs="Arial"/>
          <w:sz w:val="24"/>
          <w:szCs w:val="24"/>
        </w:rPr>
      </w:pPr>
      <w:r w:rsidRPr="0045696E">
        <w:rPr>
          <w:rFonts w:ascii="Arial" w:hAnsi="Arial" w:cs="Arial"/>
          <w:sz w:val="24"/>
          <w:szCs w:val="24"/>
        </w:rPr>
        <w:t>Segundo Gil (2009), o intuito da pesquisa é apresentar respostas aos problemas que são apresentados. A pesquisa pode ser definida como um procedimento racional e sistemático, é solicitada quando não se tem informação suficiente para responder ao problema, ou quando a informação se situa em estado de desorganização que não pode ser devidamente relacionada ao problema.</w:t>
      </w:r>
      <w:r w:rsidR="00991308">
        <w:rPr>
          <w:rFonts w:ascii="Arial" w:hAnsi="Arial" w:cs="Arial"/>
          <w:sz w:val="24"/>
          <w:szCs w:val="24"/>
        </w:rPr>
        <w:t xml:space="preserve"> A</w:t>
      </w:r>
      <w:r w:rsidRPr="009072E1">
        <w:rPr>
          <w:rFonts w:ascii="Arial" w:hAnsi="Arial" w:cs="Arial"/>
          <w:sz w:val="24"/>
          <w:szCs w:val="24"/>
        </w:rPr>
        <w:t xml:space="preserve"> pesquisa desenvolve-se em um processo longo com várias etapas, a partir de uma certa formulação do problema até uma correta forma de apresentação dos </w:t>
      </w:r>
      <w:r>
        <w:rPr>
          <w:rFonts w:ascii="Arial" w:hAnsi="Arial" w:cs="Arial"/>
          <w:sz w:val="24"/>
          <w:szCs w:val="24"/>
        </w:rPr>
        <w:t>r</w:t>
      </w:r>
      <w:r w:rsidRPr="009072E1">
        <w:rPr>
          <w:rFonts w:ascii="Arial" w:hAnsi="Arial" w:cs="Arial"/>
          <w:sz w:val="24"/>
          <w:szCs w:val="24"/>
        </w:rPr>
        <w:t>esultados, onde são desenvolvidos os conhecimentos existentes e a utilização precisa de métodos, técnicas, além de outros meios científicos.</w:t>
      </w:r>
    </w:p>
    <w:p w14:paraId="5182BC9C" w14:textId="2FBC33B2" w:rsidR="00193407" w:rsidRPr="00DE0E79" w:rsidRDefault="004478A7" w:rsidP="00DE0E79">
      <w:pPr>
        <w:spacing w:line="360" w:lineRule="auto"/>
        <w:ind w:firstLine="708"/>
        <w:jc w:val="both"/>
        <w:rPr>
          <w:rFonts w:ascii="Arial" w:hAnsi="Arial" w:cs="Arial"/>
          <w:sz w:val="24"/>
        </w:rPr>
      </w:pPr>
      <w:r>
        <w:rPr>
          <w:rFonts w:ascii="Arial" w:hAnsi="Arial" w:cs="Arial"/>
          <w:sz w:val="24"/>
        </w:rPr>
        <w:t xml:space="preserve">Em </w:t>
      </w:r>
      <w:r w:rsidR="00193407" w:rsidRPr="00DE0E79">
        <w:rPr>
          <w:rFonts w:ascii="Arial" w:hAnsi="Arial" w:cs="Arial"/>
          <w:sz w:val="24"/>
        </w:rPr>
        <w:t xml:space="preserve">Oliveira (2001), o objetivo da pesquisa é estabelecer diversas formas de compreensão no âmbito de descobrir respostas para questões que existem em várias áreas de conhecimento. A pesquisa, pode ser tanto para efeito científico como para o profissional, onde envolve a demonstração de orientações fundamentais e uma abertura de horizontes, na qual ajudam a contribuir para o desenvolvimento do conhecimento. </w:t>
      </w:r>
    </w:p>
    <w:p w14:paraId="1F8A87A3" w14:textId="5C464530" w:rsidR="00193407" w:rsidRPr="00DE0E79" w:rsidRDefault="00193407" w:rsidP="00DE0E79">
      <w:pPr>
        <w:spacing w:line="360" w:lineRule="auto"/>
        <w:ind w:firstLine="708"/>
        <w:jc w:val="both"/>
        <w:rPr>
          <w:rFonts w:ascii="Arial" w:hAnsi="Arial" w:cs="Arial"/>
          <w:sz w:val="24"/>
          <w:szCs w:val="24"/>
        </w:rPr>
      </w:pPr>
      <w:r w:rsidRPr="00DE0E79">
        <w:rPr>
          <w:rFonts w:ascii="Arial" w:hAnsi="Arial" w:cs="Arial"/>
          <w:sz w:val="24"/>
          <w:szCs w:val="24"/>
        </w:rPr>
        <w:t xml:space="preserve">A pesquisa </w:t>
      </w:r>
      <w:r w:rsidR="00A05AEC">
        <w:rPr>
          <w:rFonts w:ascii="Arial" w:hAnsi="Arial" w:cs="Arial"/>
          <w:sz w:val="24"/>
          <w:szCs w:val="24"/>
        </w:rPr>
        <w:t xml:space="preserve">é </w:t>
      </w:r>
      <w:r w:rsidRPr="00DE0E79">
        <w:rPr>
          <w:rFonts w:ascii="Arial" w:hAnsi="Arial" w:cs="Arial"/>
          <w:sz w:val="24"/>
          <w:szCs w:val="24"/>
        </w:rPr>
        <w:t xml:space="preserve">bibliográfica </w:t>
      </w:r>
      <w:r w:rsidR="00A05AEC">
        <w:rPr>
          <w:rFonts w:ascii="Arial" w:hAnsi="Arial" w:cs="Arial"/>
          <w:sz w:val="24"/>
          <w:szCs w:val="24"/>
        </w:rPr>
        <w:t>em razão de ser</w:t>
      </w:r>
      <w:r w:rsidRPr="00DE0E79">
        <w:rPr>
          <w:rFonts w:ascii="Arial" w:hAnsi="Arial" w:cs="Arial"/>
          <w:sz w:val="24"/>
          <w:szCs w:val="24"/>
        </w:rPr>
        <w:t xml:space="preserve"> desenvolvida em base de um material que já foi desenvolvido, na quais são constituídas essencialmente de artigos científicos e livros. As vantagens da pesquisa bibliográfica encontram-se pelo motivo de permitir ao pesquisador uma vasta série de fatos muito mais extensa do que aquelas que poderiam pesquisar diretamente. Essa vantagem é importante quando o problema da pesquisa necessita de dados muito dispersos (GIL, 2009).</w:t>
      </w:r>
    </w:p>
    <w:p w14:paraId="3FC41517" w14:textId="6E8C5F36" w:rsidR="00193407" w:rsidRPr="00DE0E79" w:rsidRDefault="00A05AEC" w:rsidP="00DE0E79">
      <w:pPr>
        <w:spacing w:line="360" w:lineRule="auto"/>
        <w:ind w:firstLine="708"/>
        <w:jc w:val="both"/>
        <w:rPr>
          <w:rFonts w:ascii="Arial" w:hAnsi="Arial" w:cs="Arial"/>
          <w:sz w:val="24"/>
        </w:rPr>
      </w:pPr>
      <w:bookmarkStart w:id="28" w:name="_Toc529261242"/>
      <w:bookmarkStart w:id="29" w:name="_Toc1054816"/>
      <w:r>
        <w:rPr>
          <w:rFonts w:ascii="Arial" w:hAnsi="Arial" w:cs="Arial"/>
          <w:sz w:val="24"/>
        </w:rPr>
        <w:lastRenderedPageBreak/>
        <w:t xml:space="preserve">Essa </w:t>
      </w:r>
      <w:r w:rsidR="00193407" w:rsidRPr="00DE0E79">
        <w:rPr>
          <w:rFonts w:ascii="Arial" w:hAnsi="Arial" w:cs="Arial"/>
          <w:sz w:val="24"/>
        </w:rPr>
        <w:t>pesquisa</w:t>
      </w:r>
      <w:r>
        <w:rPr>
          <w:rFonts w:ascii="Arial" w:hAnsi="Arial" w:cs="Arial"/>
          <w:sz w:val="24"/>
        </w:rPr>
        <w:t xml:space="preserve"> é</w:t>
      </w:r>
      <w:r w:rsidR="00193407" w:rsidRPr="00DE0E79">
        <w:rPr>
          <w:rFonts w:ascii="Arial" w:hAnsi="Arial" w:cs="Arial"/>
          <w:sz w:val="24"/>
        </w:rPr>
        <w:t xml:space="preserve"> exploratória</w:t>
      </w:r>
      <w:r>
        <w:rPr>
          <w:rFonts w:ascii="Arial" w:hAnsi="Arial" w:cs="Arial"/>
          <w:sz w:val="24"/>
        </w:rPr>
        <w:t xml:space="preserve"> pois segundo Gil (2009), a pesquisa exploratória</w:t>
      </w:r>
      <w:r w:rsidR="00193407" w:rsidRPr="00DE0E79">
        <w:rPr>
          <w:rFonts w:ascii="Arial" w:hAnsi="Arial" w:cs="Arial"/>
          <w:sz w:val="24"/>
        </w:rPr>
        <w:t xml:space="preserve"> tem como finalidade possibilitar uma relação com o problema, e torná-lo mais explícito ao elaborar uma hipótese. Mas tem como principal objetivo aperfeiçoamento de descobertas ou ideias. Esse tipo de pesquisa é bastante flexível, na qual proporciona a consideração de diversos aspectos relativos à situação estudada. Na maioria das vezes esse tipo de pesquisa abrange um levantamento bibliográfico, análise de exemplos que estimulem a compreensão e entrevistas com empresas ou pessoas do ramo estudado, para uma experiência prática com o problema pesquisado. </w:t>
      </w:r>
    </w:p>
    <w:p w14:paraId="7DECCA02" w14:textId="26E6BC54" w:rsidR="00DE57D3" w:rsidRPr="00DE0E79" w:rsidRDefault="00DB61DF" w:rsidP="00DE0E79">
      <w:pPr>
        <w:pStyle w:val="NormalWeb"/>
        <w:shd w:val="clear" w:color="auto" w:fill="FFFFFF"/>
        <w:spacing w:before="0" w:beforeAutospacing="0" w:after="285" w:afterAutospacing="0" w:line="360" w:lineRule="auto"/>
        <w:jc w:val="both"/>
        <w:rPr>
          <w:rFonts w:ascii="Arial" w:eastAsiaTheme="minorHAnsi" w:hAnsi="Arial" w:cs="Arial"/>
          <w:szCs w:val="22"/>
          <w:lang w:eastAsia="en-US"/>
        </w:rPr>
      </w:pPr>
      <w:r w:rsidRPr="00DE0E79">
        <w:tab/>
      </w:r>
      <w:r w:rsidR="00A05AEC">
        <w:rPr>
          <w:rFonts w:ascii="Arial" w:eastAsiaTheme="minorHAnsi" w:hAnsi="Arial" w:cs="Arial"/>
          <w:szCs w:val="22"/>
          <w:lang w:eastAsia="en-US"/>
        </w:rPr>
        <w:t>Essa</w:t>
      </w:r>
      <w:r w:rsidR="00DE57D3" w:rsidRPr="00DE0E79">
        <w:rPr>
          <w:rFonts w:ascii="Arial" w:eastAsiaTheme="minorHAnsi" w:hAnsi="Arial" w:cs="Arial"/>
          <w:szCs w:val="22"/>
          <w:lang w:eastAsia="en-US"/>
        </w:rPr>
        <w:t xml:space="preserve"> pesquisa </w:t>
      </w:r>
      <w:r w:rsidR="00A05AEC">
        <w:rPr>
          <w:rFonts w:ascii="Arial" w:eastAsiaTheme="minorHAnsi" w:hAnsi="Arial" w:cs="Arial"/>
          <w:szCs w:val="22"/>
          <w:lang w:eastAsia="en-US"/>
        </w:rPr>
        <w:t xml:space="preserve">é </w:t>
      </w:r>
      <w:r w:rsidR="00DE57D3" w:rsidRPr="00DE0E79">
        <w:rPr>
          <w:rFonts w:ascii="Arial" w:eastAsiaTheme="minorHAnsi" w:hAnsi="Arial" w:cs="Arial"/>
          <w:szCs w:val="22"/>
          <w:lang w:eastAsia="en-US"/>
        </w:rPr>
        <w:t xml:space="preserve">qualitativa </w:t>
      </w:r>
      <w:r w:rsidR="00A05AEC">
        <w:rPr>
          <w:rFonts w:ascii="Arial" w:eastAsiaTheme="minorHAnsi" w:hAnsi="Arial" w:cs="Arial"/>
          <w:szCs w:val="22"/>
          <w:lang w:eastAsia="en-US"/>
        </w:rPr>
        <w:t xml:space="preserve">pois </w:t>
      </w:r>
      <w:r w:rsidR="00DE57D3" w:rsidRPr="00DE0E79">
        <w:rPr>
          <w:rFonts w:ascii="Arial" w:eastAsiaTheme="minorHAnsi" w:hAnsi="Arial" w:cs="Arial"/>
          <w:szCs w:val="22"/>
          <w:lang w:eastAsia="en-US"/>
        </w:rPr>
        <w:t>busca explicar  os “porquês” das coisas, mostrando o que convém ser feito, mas não quantificam valores e as trocas simbólicas nem se submetem a prova de fato. Na pesquisa qualitativa o cientista é ao mesmo tempo o sujeito e o objeto de suas pesquisas, ela se preocupa com conhecimentos da realidade na qual não podem ser quantificadas. Sua abordagem nos leva, a diversas leituras de variados autores sobre o assunto pesquisado para apresentar e descrever o que os autores  escreveram sobre o assunto e a partir daí determinar relações para dar a opinião do ponto de vista conclusivo do pesquisador (</w:t>
      </w:r>
      <w:r w:rsidR="00DE57D3" w:rsidRPr="00967E99">
        <w:rPr>
          <w:rFonts w:ascii="Arial" w:eastAsiaTheme="minorHAnsi" w:hAnsi="Arial" w:cs="Arial"/>
          <w:szCs w:val="22"/>
          <w:lang w:eastAsia="en-US"/>
        </w:rPr>
        <w:t>Gerhardt, Silveira</w:t>
      </w:r>
      <w:r w:rsidR="001A5887" w:rsidRPr="00967E99">
        <w:rPr>
          <w:rFonts w:ascii="Arial" w:eastAsiaTheme="minorHAnsi" w:hAnsi="Arial" w:cs="Arial"/>
          <w:szCs w:val="22"/>
          <w:lang w:eastAsia="en-US"/>
        </w:rPr>
        <w:t>, 2009</w:t>
      </w:r>
      <w:r w:rsidR="00DE57D3" w:rsidRPr="00DE0E79">
        <w:rPr>
          <w:rFonts w:ascii="Arial" w:eastAsiaTheme="minorHAnsi" w:hAnsi="Arial" w:cs="Arial"/>
          <w:szCs w:val="22"/>
          <w:lang w:eastAsia="en-US"/>
        </w:rPr>
        <w:t>).</w:t>
      </w:r>
    </w:p>
    <w:p w14:paraId="59D7732E" w14:textId="7483FE95" w:rsidR="00193407" w:rsidRPr="00411783" w:rsidRDefault="0084726D" w:rsidP="00F94B4E">
      <w:pPr>
        <w:pStyle w:val="Textodecomentrio"/>
        <w:spacing w:line="360" w:lineRule="auto"/>
        <w:jc w:val="both"/>
      </w:pPr>
      <w:r>
        <w:rPr>
          <w:rFonts w:ascii="Arial" w:hAnsi="Arial" w:cs="Arial"/>
          <w:sz w:val="24"/>
        </w:rPr>
        <w:tab/>
      </w:r>
      <w:r w:rsidR="004478A7">
        <w:rPr>
          <w:rFonts w:ascii="Arial" w:hAnsi="Arial" w:cs="Arial"/>
          <w:sz w:val="24"/>
        </w:rPr>
        <w:t>De acordo com este mesmo autor</w:t>
      </w:r>
      <w:r w:rsidR="00DE57D3" w:rsidRPr="00DE0E79">
        <w:rPr>
          <w:rFonts w:ascii="Arial" w:hAnsi="Arial" w:cs="Arial"/>
          <w:sz w:val="24"/>
        </w:rPr>
        <w:t xml:space="preserve">, </w:t>
      </w:r>
      <w:r w:rsidR="00991308">
        <w:rPr>
          <w:rFonts w:ascii="Arial" w:hAnsi="Arial" w:cs="Arial"/>
          <w:sz w:val="24"/>
          <w:szCs w:val="22"/>
        </w:rPr>
        <w:t>a</w:t>
      </w:r>
      <w:r w:rsidR="00991308" w:rsidRPr="00991308">
        <w:rPr>
          <w:rFonts w:ascii="Arial" w:hAnsi="Arial" w:cs="Arial"/>
          <w:sz w:val="24"/>
          <w:szCs w:val="22"/>
        </w:rPr>
        <w:t xml:space="preserve"> pesquisa qualitativa busca coletar dados sem a utilização de ferramentas formais, onde ela analisa as informações relacionadas ao objeto de estudo de forma a compreender e interpretar o resultado obtido.</w:t>
      </w:r>
    </w:p>
    <w:p w14:paraId="396A9BE1" w14:textId="750CE7D4" w:rsidR="00193407" w:rsidRPr="00935389" w:rsidRDefault="00193407" w:rsidP="00193407">
      <w:pPr>
        <w:pStyle w:val="Ttulo2"/>
        <w:spacing w:line="360" w:lineRule="auto"/>
        <w:rPr>
          <w:rFonts w:ascii="Arial" w:hAnsi="Arial" w:cs="Arial"/>
          <w:color w:val="auto"/>
        </w:rPr>
      </w:pPr>
      <w:bookmarkStart w:id="30" w:name="_Toc25143985"/>
      <w:r w:rsidRPr="00216893">
        <w:rPr>
          <w:rFonts w:ascii="Arial" w:hAnsi="Arial" w:cs="Arial"/>
          <w:b/>
          <w:color w:val="auto"/>
          <w:sz w:val="28"/>
        </w:rPr>
        <w:t>3.1 Materiais e Instrumentos</w:t>
      </w:r>
      <w:bookmarkEnd w:id="28"/>
      <w:bookmarkEnd w:id="29"/>
      <w:bookmarkEnd w:id="30"/>
      <w:r>
        <w:rPr>
          <w:rFonts w:ascii="Arial" w:hAnsi="Arial" w:cs="Arial"/>
          <w:b/>
          <w:color w:val="auto"/>
          <w:sz w:val="28"/>
        </w:rPr>
        <w:t xml:space="preserve"> </w:t>
      </w:r>
    </w:p>
    <w:p w14:paraId="62679A0F" w14:textId="5CE910DA" w:rsidR="00273F2C" w:rsidRDefault="00273F2C" w:rsidP="00273F2C">
      <w:pPr>
        <w:pStyle w:val="Ttulo3"/>
        <w:spacing w:line="360" w:lineRule="auto"/>
        <w:rPr>
          <w:rFonts w:ascii="Arial" w:hAnsi="Arial" w:cs="Arial"/>
          <w:b/>
          <w:color w:val="auto"/>
        </w:rPr>
      </w:pPr>
      <w:bookmarkStart w:id="31" w:name="_Toc1054817"/>
      <w:bookmarkStart w:id="32" w:name="_Toc25143986"/>
      <w:r w:rsidRPr="00E007C7">
        <w:rPr>
          <w:rFonts w:ascii="Arial" w:hAnsi="Arial" w:cs="Arial"/>
          <w:b/>
          <w:color w:val="auto"/>
        </w:rPr>
        <w:t xml:space="preserve">3.1.1 </w:t>
      </w:r>
      <w:r>
        <w:rPr>
          <w:rFonts w:ascii="Arial" w:hAnsi="Arial" w:cs="Arial"/>
          <w:b/>
          <w:color w:val="auto"/>
        </w:rPr>
        <w:t>Linguagem de Programação</w:t>
      </w:r>
      <w:bookmarkEnd w:id="32"/>
    </w:p>
    <w:p w14:paraId="743858EE" w14:textId="344A03EB" w:rsidR="00273F2C" w:rsidRPr="00273F2C" w:rsidRDefault="00273F2C" w:rsidP="00273F2C">
      <w:pPr>
        <w:spacing w:line="360" w:lineRule="auto"/>
        <w:jc w:val="both"/>
        <w:rPr>
          <w:rFonts w:ascii="Arial" w:hAnsi="Arial" w:cs="Arial"/>
          <w:sz w:val="24"/>
        </w:rPr>
      </w:pPr>
      <w:r>
        <w:tab/>
      </w:r>
      <w:r>
        <w:rPr>
          <w:rFonts w:ascii="Arial" w:hAnsi="Arial" w:cs="Arial"/>
          <w:sz w:val="24"/>
        </w:rPr>
        <w:t>Serão utilizadas as seguintes linguagens de programação, no desenvolvimento do projeto.</w:t>
      </w:r>
    </w:p>
    <w:p w14:paraId="49EADD5B" w14:textId="14175D70" w:rsidR="00193407" w:rsidRPr="00273F2C" w:rsidRDefault="00273F2C" w:rsidP="00273F2C">
      <w:pPr>
        <w:pStyle w:val="Ttulo4"/>
        <w:spacing w:line="360" w:lineRule="auto"/>
        <w:rPr>
          <w:rFonts w:ascii="Arial" w:hAnsi="Arial" w:cs="Arial"/>
          <w:b/>
          <w:i w:val="0"/>
        </w:rPr>
      </w:pPr>
      <w:r>
        <w:rPr>
          <w:rFonts w:eastAsiaTheme="minorHAnsi"/>
        </w:rPr>
        <w:tab/>
      </w:r>
      <w:bookmarkStart w:id="33" w:name="_Toc25143987"/>
      <w:r w:rsidR="00193407" w:rsidRPr="00273F2C">
        <w:rPr>
          <w:rFonts w:ascii="Arial" w:hAnsi="Arial" w:cs="Arial"/>
          <w:b/>
          <w:i w:val="0"/>
          <w:color w:val="auto"/>
          <w:sz w:val="24"/>
        </w:rPr>
        <w:t>3.1.1</w:t>
      </w:r>
      <w:r w:rsidRPr="00273F2C">
        <w:rPr>
          <w:rFonts w:ascii="Arial" w:hAnsi="Arial" w:cs="Arial"/>
          <w:b/>
          <w:i w:val="0"/>
          <w:color w:val="auto"/>
          <w:sz w:val="24"/>
        </w:rPr>
        <w:t>.1</w:t>
      </w:r>
      <w:r w:rsidR="00193407" w:rsidRPr="00273F2C">
        <w:rPr>
          <w:rFonts w:ascii="Arial" w:hAnsi="Arial" w:cs="Arial"/>
          <w:b/>
          <w:i w:val="0"/>
          <w:color w:val="auto"/>
          <w:sz w:val="24"/>
        </w:rPr>
        <w:t xml:space="preserve"> </w:t>
      </w:r>
      <w:bookmarkEnd w:id="31"/>
      <w:r w:rsidR="00D15679">
        <w:rPr>
          <w:rFonts w:ascii="Arial" w:hAnsi="Arial" w:cs="Arial"/>
          <w:b/>
          <w:i w:val="0"/>
          <w:color w:val="auto"/>
          <w:sz w:val="24"/>
        </w:rPr>
        <w:t>PHP</w:t>
      </w:r>
      <w:bookmarkEnd w:id="33"/>
    </w:p>
    <w:p w14:paraId="249E990C" w14:textId="0EF63378" w:rsidR="00A96EE9" w:rsidRPr="00C10ABA" w:rsidRDefault="00193407" w:rsidP="00273F2C">
      <w:pPr>
        <w:spacing w:line="360" w:lineRule="auto"/>
        <w:jc w:val="both"/>
        <w:rPr>
          <w:rFonts w:ascii="Arial" w:hAnsi="Arial" w:cs="Arial"/>
          <w:sz w:val="24"/>
          <w:szCs w:val="24"/>
        </w:rPr>
      </w:pPr>
      <w:r>
        <w:rPr>
          <w:rFonts w:ascii="Arial" w:hAnsi="Arial" w:cs="Arial"/>
          <w:sz w:val="24"/>
        </w:rPr>
        <w:tab/>
      </w:r>
      <w:r w:rsidRPr="00C10ABA">
        <w:rPr>
          <w:rFonts w:ascii="Arial" w:hAnsi="Arial" w:cs="Arial"/>
          <w:sz w:val="24"/>
          <w:szCs w:val="24"/>
        </w:rPr>
        <w:t xml:space="preserve">A linguagem de programação escolhida foi </w:t>
      </w:r>
      <w:r w:rsidR="00D15679" w:rsidRPr="00C10ABA">
        <w:rPr>
          <w:rFonts w:ascii="Arial" w:hAnsi="Arial" w:cs="Arial"/>
          <w:sz w:val="24"/>
          <w:szCs w:val="24"/>
        </w:rPr>
        <w:t>PHP</w:t>
      </w:r>
      <w:r w:rsidRPr="00C10ABA">
        <w:rPr>
          <w:rFonts w:ascii="Arial" w:hAnsi="Arial" w:cs="Arial"/>
          <w:sz w:val="24"/>
          <w:szCs w:val="24"/>
        </w:rPr>
        <w:t xml:space="preserve"> pois há a combinação de dois aspectos: a sua popularidade</w:t>
      </w:r>
      <w:r w:rsidR="00D15679" w:rsidRPr="00C10ABA">
        <w:rPr>
          <w:rFonts w:ascii="Arial" w:hAnsi="Arial" w:cs="Arial"/>
          <w:sz w:val="24"/>
          <w:szCs w:val="24"/>
        </w:rPr>
        <w:t xml:space="preserve"> por ser muito utilizada para desenvolvimento web e sua capacidade de se agregar ao HTML, tornando-se mais simples a criação de páginas web dinâmicas. Possui uma comunicação com diversos bancos de dados </w:t>
      </w:r>
      <w:r w:rsidR="00A96EE9" w:rsidRPr="00C10ABA">
        <w:rPr>
          <w:rFonts w:ascii="Arial" w:hAnsi="Arial" w:cs="Arial"/>
          <w:sz w:val="24"/>
          <w:szCs w:val="24"/>
        </w:rPr>
        <w:t>e</w:t>
      </w:r>
      <w:r w:rsidR="00D15679" w:rsidRPr="00C10ABA">
        <w:rPr>
          <w:rFonts w:ascii="Arial" w:hAnsi="Arial" w:cs="Arial"/>
          <w:sz w:val="24"/>
          <w:szCs w:val="24"/>
        </w:rPr>
        <w:t xml:space="preserve"> com </w:t>
      </w:r>
      <w:r w:rsidR="00A96EE9" w:rsidRPr="00C10ABA">
        <w:rPr>
          <w:rFonts w:ascii="Arial" w:hAnsi="Arial" w:cs="Arial"/>
          <w:sz w:val="24"/>
          <w:szCs w:val="24"/>
        </w:rPr>
        <w:t xml:space="preserve">um </w:t>
      </w:r>
      <w:r w:rsidR="00D15679" w:rsidRPr="00C10ABA">
        <w:rPr>
          <w:rFonts w:ascii="Arial" w:hAnsi="Arial" w:cs="Arial"/>
          <w:sz w:val="24"/>
          <w:szCs w:val="24"/>
        </w:rPr>
        <w:t>servidor local. (SOARES, 2010)</w:t>
      </w:r>
    </w:p>
    <w:p w14:paraId="67B4BE75" w14:textId="79DCFD6A" w:rsidR="00651742" w:rsidRPr="00651742" w:rsidRDefault="0063788B" w:rsidP="00080EC7">
      <w:pPr>
        <w:pStyle w:val="Ttulo4"/>
        <w:spacing w:line="360" w:lineRule="auto"/>
        <w:rPr>
          <w:rFonts w:ascii="Arial" w:hAnsi="Arial" w:cs="Arial"/>
          <w:b/>
          <w:bCs/>
          <w:sz w:val="24"/>
        </w:rPr>
      </w:pPr>
      <w:r>
        <w:rPr>
          <w:rFonts w:ascii="Arial" w:hAnsi="Arial" w:cs="Arial"/>
          <w:sz w:val="24"/>
        </w:rPr>
        <w:lastRenderedPageBreak/>
        <w:tab/>
      </w:r>
      <w:bookmarkStart w:id="34" w:name="_Toc25143988"/>
      <w:r w:rsidR="00651742" w:rsidRPr="00080EC7">
        <w:rPr>
          <w:rFonts w:ascii="Arial" w:hAnsi="Arial" w:cs="Arial"/>
          <w:b/>
          <w:i w:val="0"/>
          <w:color w:val="auto"/>
          <w:sz w:val="24"/>
        </w:rPr>
        <w:t>3.1.1.2 HTML</w:t>
      </w:r>
      <w:bookmarkEnd w:id="34"/>
    </w:p>
    <w:p w14:paraId="0DBECB15" w14:textId="487B5BF1" w:rsidR="00651742" w:rsidRPr="00C10ABA" w:rsidRDefault="00651742" w:rsidP="00C10ABA">
      <w:pPr>
        <w:spacing w:line="360" w:lineRule="auto"/>
        <w:jc w:val="both"/>
        <w:rPr>
          <w:rFonts w:ascii="Arial" w:hAnsi="Arial" w:cs="Arial"/>
          <w:sz w:val="24"/>
          <w:szCs w:val="24"/>
        </w:rPr>
      </w:pPr>
      <w:r>
        <w:tab/>
      </w:r>
      <w:r w:rsidRPr="00C10ABA">
        <w:rPr>
          <w:rFonts w:ascii="Arial" w:hAnsi="Arial" w:cs="Arial"/>
          <w:sz w:val="24"/>
          <w:szCs w:val="24"/>
        </w:rPr>
        <w:t xml:space="preserve">Linguagem de marcação de texto (HyperText Markup Language), é uma linguagem script, utilizada para o desenvolvimento Web, que possui marcações como o uso de tags para a interpretação do código através do navegador </w:t>
      </w:r>
      <w:r w:rsidR="00133C2E" w:rsidRPr="00C10ABA">
        <w:rPr>
          <w:rFonts w:ascii="Arial" w:hAnsi="Arial" w:cs="Arial"/>
          <w:sz w:val="24"/>
          <w:szCs w:val="24"/>
        </w:rPr>
        <w:t xml:space="preserve"> assim que o arquivo é aberto. (Todeschini, 2006).</w:t>
      </w:r>
      <w:r w:rsidRPr="00C10ABA">
        <w:rPr>
          <w:rFonts w:ascii="Arial" w:hAnsi="Arial" w:cs="Arial"/>
          <w:sz w:val="24"/>
          <w:szCs w:val="24"/>
        </w:rPr>
        <w:t xml:space="preserve"> </w:t>
      </w:r>
    </w:p>
    <w:p w14:paraId="156A08A7" w14:textId="15856E61" w:rsidR="0063788B" w:rsidRDefault="00651742" w:rsidP="0063788B">
      <w:pPr>
        <w:pStyle w:val="Ttulo4"/>
        <w:spacing w:line="360" w:lineRule="auto"/>
        <w:rPr>
          <w:rFonts w:ascii="Arial" w:hAnsi="Arial" w:cs="Arial"/>
          <w:b/>
          <w:i w:val="0"/>
          <w:color w:val="auto"/>
          <w:sz w:val="24"/>
        </w:rPr>
      </w:pPr>
      <w:r>
        <w:rPr>
          <w:rFonts w:ascii="Arial" w:hAnsi="Arial" w:cs="Arial"/>
          <w:sz w:val="24"/>
        </w:rPr>
        <w:tab/>
      </w:r>
      <w:bookmarkStart w:id="35" w:name="_Toc25143989"/>
      <w:r w:rsidR="0063788B" w:rsidRPr="00273F2C">
        <w:rPr>
          <w:rFonts w:ascii="Arial" w:hAnsi="Arial" w:cs="Arial"/>
          <w:b/>
          <w:i w:val="0"/>
          <w:color w:val="auto"/>
          <w:sz w:val="24"/>
        </w:rPr>
        <w:t>3.1.1.</w:t>
      </w:r>
      <w:r>
        <w:rPr>
          <w:rFonts w:ascii="Arial" w:hAnsi="Arial" w:cs="Arial"/>
          <w:b/>
          <w:i w:val="0"/>
          <w:color w:val="auto"/>
          <w:sz w:val="24"/>
        </w:rPr>
        <w:t>3</w:t>
      </w:r>
      <w:r w:rsidR="0063788B" w:rsidRPr="00273F2C">
        <w:rPr>
          <w:rFonts w:ascii="Arial" w:hAnsi="Arial" w:cs="Arial"/>
          <w:b/>
          <w:i w:val="0"/>
          <w:color w:val="auto"/>
          <w:sz w:val="24"/>
        </w:rPr>
        <w:t xml:space="preserve"> Java</w:t>
      </w:r>
      <w:r w:rsidR="0063788B">
        <w:rPr>
          <w:rFonts w:ascii="Arial" w:hAnsi="Arial" w:cs="Arial"/>
          <w:b/>
          <w:i w:val="0"/>
          <w:color w:val="auto"/>
          <w:sz w:val="24"/>
        </w:rPr>
        <w:t>Script</w:t>
      </w:r>
      <w:bookmarkEnd w:id="35"/>
    </w:p>
    <w:p w14:paraId="149411A9" w14:textId="55D65960" w:rsidR="00A96EE9" w:rsidRPr="00651742" w:rsidRDefault="0063788B" w:rsidP="00F17866">
      <w:pPr>
        <w:spacing w:line="360" w:lineRule="auto"/>
        <w:jc w:val="both"/>
        <w:rPr>
          <w:rFonts w:ascii="Arial" w:hAnsi="Arial" w:cs="Arial"/>
          <w:sz w:val="24"/>
        </w:rPr>
      </w:pPr>
      <w:r>
        <w:tab/>
      </w:r>
      <w:r>
        <w:rPr>
          <w:rFonts w:ascii="Arial" w:hAnsi="Arial" w:cs="Arial"/>
          <w:sz w:val="24"/>
        </w:rPr>
        <w:t>No desenvolvimento do projeto será aplicado a linguagem JavaScript  que é usada junto com HTML que fornece a estrutura necessária para uma página Web, e o CSS que é responsável pelo estilo da página. O JavaScript permite detectar qualquer ação que ocorra na página Web, como um clique em um botão, redimensionamento da janela ou passando informações de uma caixa de texto</w:t>
      </w:r>
      <w:r w:rsidR="00F17866">
        <w:rPr>
          <w:rFonts w:ascii="Arial" w:hAnsi="Arial" w:cs="Arial"/>
          <w:sz w:val="24"/>
        </w:rPr>
        <w:t xml:space="preserve"> (MORRISON, 2008).</w:t>
      </w:r>
    </w:p>
    <w:p w14:paraId="3B63C986" w14:textId="6F833F21" w:rsidR="00105491" w:rsidRPr="00105491" w:rsidRDefault="00105491" w:rsidP="00105491">
      <w:pPr>
        <w:pStyle w:val="Ttulo3"/>
        <w:spacing w:line="360" w:lineRule="auto"/>
        <w:rPr>
          <w:rFonts w:ascii="Arial" w:hAnsi="Arial" w:cs="Arial"/>
          <w:b/>
          <w:color w:val="auto"/>
        </w:rPr>
      </w:pPr>
      <w:bookmarkStart w:id="36" w:name="_Toc25143990"/>
      <w:r w:rsidRPr="00105491">
        <w:rPr>
          <w:rFonts w:ascii="Arial" w:hAnsi="Arial" w:cs="Arial"/>
          <w:b/>
          <w:color w:val="auto"/>
        </w:rPr>
        <w:t xml:space="preserve">3.1.2 </w:t>
      </w:r>
      <w:r w:rsidR="00A96EE9">
        <w:rPr>
          <w:rFonts w:ascii="Arial" w:hAnsi="Arial" w:cs="Arial"/>
          <w:b/>
          <w:color w:val="auto"/>
        </w:rPr>
        <w:t>Note</w:t>
      </w:r>
      <w:r w:rsidR="00AE5CA7">
        <w:rPr>
          <w:rFonts w:ascii="Arial" w:hAnsi="Arial" w:cs="Arial"/>
          <w:b/>
          <w:color w:val="auto"/>
        </w:rPr>
        <w:t>pad++</w:t>
      </w:r>
      <w:bookmarkEnd w:id="36"/>
    </w:p>
    <w:p w14:paraId="74314ABF" w14:textId="5B012B6D" w:rsidR="00105491" w:rsidRPr="00105491" w:rsidRDefault="00105491" w:rsidP="00105491">
      <w:pPr>
        <w:spacing w:line="360" w:lineRule="auto"/>
        <w:jc w:val="both"/>
        <w:rPr>
          <w:rFonts w:ascii="Arial" w:hAnsi="Arial" w:cs="Arial"/>
          <w:sz w:val="24"/>
        </w:rPr>
      </w:pPr>
      <w:r w:rsidRPr="00105491">
        <w:rPr>
          <w:rFonts w:ascii="Arial" w:hAnsi="Arial" w:cs="Arial"/>
          <w:sz w:val="24"/>
        </w:rPr>
        <w:tab/>
      </w:r>
      <w:r w:rsidR="00AD2CC7">
        <w:rPr>
          <w:rFonts w:ascii="Arial" w:hAnsi="Arial" w:cs="Arial"/>
          <w:sz w:val="24"/>
        </w:rPr>
        <w:t>A ferramenta Notepad++ é um editor de texto utilizado por programadores para desenvolvimento de diversas linguagens por ser um ambiente de fácil utilização que possui um suporte com diversos recursos, em quase 50 linguagens de programação (Notepad-plus, 2019)</w:t>
      </w:r>
    </w:p>
    <w:p w14:paraId="33A45BC8" w14:textId="6D5274A8" w:rsidR="00193407" w:rsidRPr="00E007C7" w:rsidRDefault="00193407" w:rsidP="00105491">
      <w:pPr>
        <w:pStyle w:val="Ttulo3"/>
        <w:spacing w:line="360" w:lineRule="auto"/>
        <w:rPr>
          <w:rFonts w:ascii="Arial" w:hAnsi="Arial" w:cs="Arial"/>
          <w:b/>
          <w:color w:val="auto"/>
        </w:rPr>
      </w:pPr>
      <w:bookmarkStart w:id="37" w:name="_Toc1054818"/>
      <w:bookmarkStart w:id="38" w:name="_Toc25143991"/>
      <w:r w:rsidRPr="00E007C7">
        <w:rPr>
          <w:rFonts w:ascii="Arial" w:hAnsi="Arial" w:cs="Arial"/>
          <w:b/>
          <w:color w:val="auto"/>
        </w:rPr>
        <w:t>3.1.</w:t>
      </w:r>
      <w:r w:rsidR="00105491">
        <w:rPr>
          <w:rFonts w:ascii="Arial" w:hAnsi="Arial" w:cs="Arial"/>
          <w:b/>
          <w:color w:val="auto"/>
        </w:rPr>
        <w:t>3</w:t>
      </w:r>
      <w:r w:rsidRPr="00E007C7">
        <w:rPr>
          <w:rFonts w:ascii="Arial" w:hAnsi="Arial" w:cs="Arial"/>
          <w:b/>
          <w:color w:val="auto"/>
        </w:rPr>
        <w:t xml:space="preserve"> P</w:t>
      </w:r>
      <w:bookmarkEnd w:id="37"/>
      <w:r w:rsidR="00F45496">
        <w:rPr>
          <w:rFonts w:ascii="Arial" w:hAnsi="Arial" w:cs="Arial"/>
          <w:b/>
          <w:color w:val="auto"/>
        </w:rPr>
        <w:t>hpMyAdmin</w:t>
      </w:r>
      <w:bookmarkEnd w:id="38"/>
    </w:p>
    <w:p w14:paraId="6B49D841" w14:textId="0420562E" w:rsidR="00A11264" w:rsidRDefault="00193407" w:rsidP="00105491">
      <w:pPr>
        <w:spacing w:line="360" w:lineRule="auto"/>
        <w:jc w:val="both"/>
        <w:rPr>
          <w:rFonts w:ascii="Arial" w:hAnsi="Arial" w:cs="Arial"/>
          <w:sz w:val="24"/>
        </w:rPr>
      </w:pPr>
      <w:r>
        <w:rPr>
          <w:rFonts w:ascii="Arial" w:hAnsi="Arial" w:cs="Arial"/>
          <w:b/>
          <w:sz w:val="24"/>
        </w:rPr>
        <w:tab/>
      </w:r>
      <w:r w:rsidR="00A11264">
        <w:rPr>
          <w:rFonts w:ascii="Arial" w:hAnsi="Arial" w:cs="Arial"/>
          <w:sz w:val="24"/>
        </w:rPr>
        <w:t>É uma ferramenta escrita em php, que administra um servidor de banco de dados MySQL ou Maria DB. Podendo executar a maior parte das tarefas administrativas como a criação, execução e consultas ao banco de dados</w:t>
      </w:r>
      <w:r w:rsidR="00C96BAF">
        <w:rPr>
          <w:rFonts w:ascii="Arial" w:hAnsi="Arial" w:cs="Arial"/>
          <w:sz w:val="24"/>
        </w:rPr>
        <w:t>, além de poder copiar, eliminar tabelas, campos, índices e bancos.</w:t>
      </w:r>
    </w:p>
    <w:p w14:paraId="18ED06A9" w14:textId="34413539" w:rsidR="00193407" w:rsidRPr="00E007C7" w:rsidRDefault="00193407" w:rsidP="00193407">
      <w:pPr>
        <w:pStyle w:val="Ttulo3"/>
        <w:spacing w:line="360" w:lineRule="auto"/>
        <w:rPr>
          <w:rFonts w:ascii="Arial" w:hAnsi="Arial" w:cs="Arial"/>
          <w:b/>
          <w:color w:val="auto"/>
        </w:rPr>
      </w:pPr>
      <w:bookmarkStart w:id="39" w:name="_Toc1054819"/>
      <w:bookmarkStart w:id="40" w:name="_Toc25143992"/>
      <w:r w:rsidRPr="00E007C7">
        <w:rPr>
          <w:rFonts w:ascii="Arial" w:hAnsi="Arial" w:cs="Arial"/>
          <w:b/>
          <w:color w:val="auto"/>
        </w:rPr>
        <w:t>3.1.</w:t>
      </w:r>
      <w:r w:rsidR="00105491">
        <w:rPr>
          <w:rFonts w:ascii="Arial" w:hAnsi="Arial" w:cs="Arial"/>
          <w:b/>
          <w:color w:val="auto"/>
        </w:rPr>
        <w:t>4</w:t>
      </w:r>
      <w:r w:rsidRPr="00E007C7">
        <w:rPr>
          <w:rFonts w:ascii="Arial" w:hAnsi="Arial" w:cs="Arial"/>
          <w:b/>
          <w:color w:val="auto"/>
        </w:rPr>
        <w:t xml:space="preserve"> Astah</w:t>
      </w:r>
      <w:bookmarkEnd w:id="39"/>
      <w:bookmarkEnd w:id="40"/>
      <w:r w:rsidRPr="00E007C7">
        <w:rPr>
          <w:rFonts w:ascii="Arial" w:hAnsi="Arial" w:cs="Arial"/>
          <w:b/>
          <w:color w:val="auto"/>
        </w:rPr>
        <w:t xml:space="preserve"> </w:t>
      </w:r>
    </w:p>
    <w:p w14:paraId="5A428F2B" w14:textId="25236C9F" w:rsidR="00744C94" w:rsidRDefault="00193407" w:rsidP="00193407">
      <w:pPr>
        <w:spacing w:line="360" w:lineRule="auto"/>
        <w:ind w:firstLine="708"/>
        <w:jc w:val="both"/>
        <w:rPr>
          <w:rFonts w:ascii="Arial" w:hAnsi="Arial" w:cs="Arial"/>
          <w:sz w:val="24"/>
        </w:rPr>
      </w:pPr>
      <w:r w:rsidRPr="00C66987">
        <w:rPr>
          <w:rFonts w:ascii="Arial" w:hAnsi="Arial" w:cs="Arial"/>
          <w:sz w:val="24"/>
        </w:rPr>
        <w:t xml:space="preserve">O Astah Professional é uma ferramenta de design que oferece </w:t>
      </w:r>
      <w:r>
        <w:rPr>
          <w:rFonts w:ascii="Arial" w:hAnsi="Arial" w:cs="Arial"/>
          <w:sz w:val="24"/>
        </w:rPr>
        <w:t>apoio</w:t>
      </w:r>
      <w:r w:rsidRPr="00C66987">
        <w:rPr>
          <w:rFonts w:ascii="Arial" w:hAnsi="Arial" w:cs="Arial"/>
          <w:sz w:val="24"/>
        </w:rPr>
        <w:t xml:space="preserve"> para o projeto de sistemas que </w:t>
      </w:r>
      <w:r>
        <w:rPr>
          <w:rFonts w:ascii="Arial" w:hAnsi="Arial" w:cs="Arial"/>
          <w:sz w:val="24"/>
        </w:rPr>
        <w:t>usam</w:t>
      </w:r>
      <w:r w:rsidRPr="00C66987">
        <w:rPr>
          <w:rFonts w:ascii="Arial" w:hAnsi="Arial" w:cs="Arial"/>
          <w:sz w:val="24"/>
        </w:rPr>
        <w:t xml:space="preserve"> a UML</w:t>
      </w:r>
      <w:r w:rsidR="00143B23">
        <w:rPr>
          <w:rStyle w:val="Refdenotaderodap"/>
          <w:rFonts w:ascii="Arial" w:hAnsi="Arial" w:cs="Arial"/>
          <w:sz w:val="24"/>
        </w:rPr>
        <w:footnoteReference w:id="6"/>
      </w:r>
      <w:r w:rsidR="00744C94">
        <w:rPr>
          <w:rFonts w:ascii="Arial" w:hAnsi="Arial" w:cs="Arial"/>
          <w:sz w:val="24"/>
        </w:rPr>
        <w:t xml:space="preserve"> (ASTAH, 2018).</w:t>
      </w:r>
    </w:p>
    <w:p w14:paraId="12AB3385" w14:textId="2DB94CAC" w:rsidR="006D3D4B" w:rsidRDefault="006D3D4B" w:rsidP="00193407">
      <w:pPr>
        <w:spacing w:line="360" w:lineRule="auto"/>
        <w:ind w:firstLine="708"/>
        <w:jc w:val="both"/>
        <w:rPr>
          <w:rFonts w:ascii="Arial" w:hAnsi="Arial" w:cs="Arial"/>
          <w:sz w:val="24"/>
        </w:rPr>
      </w:pPr>
      <w:r>
        <w:rPr>
          <w:rFonts w:ascii="Arial" w:hAnsi="Arial" w:cs="Arial"/>
          <w:sz w:val="24"/>
        </w:rPr>
        <w:t xml:space="preserve"> </w:t>
      </w:r>
      <w:r w:rsidR="00744C94">
        <w:rPr>
          <w:rFonts w:ascii="Arial" w:hAnsi="Arial" w:cs="Arial"/>
          <w:sz w:val="24"/>
        </w:rPr>
        <w:t>S</w:t>
      </w:r>
      <w:r>
        <w:rPr>
          <w:rFonts w:ascii="Arial" w:hAnsi="Arial" w:cs="Arial"/>
          <w:sz w:val="24"/>
        </w:rPr>
        <w:t>egundo</w:t>
      </w:r>
      <w:r w:rsidRPr="006D3D4B">
        <w:rPr>
          <w:rFonts w:ascii="Arial" w:hAnsi="Arial" w:cs="Arial"/>
          <w:sz w:val="24"/>
        </w:rPr>
        <w:t xml:space="preserve"> </w:t>
      </w:r>
      <w:r w:rsidR="00434AC6">
        <w:rPr>
          <w:rFonts w:ascii="Arial" w:hAnsi="Arial" w:cs="Arial"/>
          <w:sz w:val="24"/>
        </w:rPr>
        <w:t>Pressman</w:t>
      </w:r>
      <w:r w:rsidR="00536B6E">
        <w:rPr>
          <w:rFonts w:ascii="Arial" w:hAnsi="Arial" w:cs="Arial"/>
          <w:sz w:val="24"/>
        </w:rPr>
        <w:t xml:space="preserve"> (20</w:t>
      </w:r>
      <w:r w:rsidR="00434AC6">
        <w:rPr>
          <w:rFonts w:ascii="Arial" w:hAnsi="Arial" w:cs="Arial"/>
          <w:sz w:val="24"/>
        </w:rPr>
        <w:t>11</w:t>
      </w:r>
      <w:r w:rsidR="00536B6E">
        <w:rPr>
          <w:rFonts w:ascii="Arial" w:hAnsi="Arial" w:cs="Arial"/>
          <w:sz w:val="24"/>
        </w:rPr>
        <w:t>)</w:t>
      </w:r>
      <w:r>
        <w:rPr>
          <w:rFonts w:ascii="Arial" w:hAnsi="Arial" w:cs="Arial"/>
          <w:sz w:val="24"/>
        </w:rPr>
        <w:t xml:space="preserve">, </w:t>
      </w:r>
      <w:r w:rsidR="00744C94">
        <w:rPr>
          <w:rFonts w:ascii="Arial" w:hAnsi="Arial" w:cs="Arial"/>
          <w:sz w:val="24"/>
        </w:rPr>
        <w:t xml:space="preserve">a UML é </w:t>
      </w:r>
      <w:r w:rsidRPr="006D3D4B">
        <w:rPr>
          <w:rFonts w:ascii="Arial" w:hAnsi="Arial" w:cs="Arial"/>
          <w:sz w:val="24"/>
        </w:rPr>
        <w:t xml:space="preserve">um modelo de linguagem de modelagem de sistemas </w:t>
      </w:r>
      <w:r w:rsidR="00744C94">
        <w:rPr>
          <w:rFonts w:ascii="Arial" w:hAnsi="Arial" w:cs="Arial"/>
          <w:sz w:val="24"/>
        </w:rPr>
        <w:t xml:space="preserve">usada </w:t>
      </w:r>
      <w:r w:rsidRPr="006D3D4B">
        <w:rPr>
          <w:rFonts w:ascii="Arial" w:hAnsi="Arial" w:cs="Arial"/>
          <w:sz w:val="24"/>
        </w:rPr>
        <w:t>para especificar, construir, visualizar e documentar o software, fazendo uma modelagem de maneira que os relacionamento</w:t>
      </w:r>
      <w:r w:rsidR="00744C94">
        <w:rPr>
          <w:rFonts w:ascii="Arial" w:hAnsi="Arial" w:cs="Arial"/>
          <w:sz w:val="24"/>
        </w:rPr>
        <w:t>s</w:t>
      </w:r>
      <w:r w:rsidRPr="006D3D4B">
        <w:rPr>
          <w:rFonts w:ascii="Arial" w:hAnsi="Arial" w:cs="Arial"/>
          <w:sz w:val="24"/>
        </w:rPr>
        <w:t xml:space="preserve"> entre os componentes do sistema sejam visualizados e compreendidos da melhor forma.</w:t>
      </w:r>
      <w:r w:rsidR="00193407" w:rsidRPr="00C66987">
        <w:rPr>
          <w:rFonts w:ascii="Arial" w:hAnsi="Arial" w:cs="Arial"/>
          <w:sz w:val="24"/>
        </w:rPr>
        <w:t xml:space="preserve"> </w:t>
      </w:r>
    </w:p>
    <w:p w14:paraId="5825510B" w14:textId="2AE44802" w:rsidR="00193407" w:rsidRPr="00C66987" w:rsidRDefault="00193407" w:rsidP="00193407">
      <w:pPr>
        <w:spacing w:line="360" w:lineRule="auto"/>
        <w:ind w:firstLine="708"/>
        <w:jc w:val="both"/>
        <w:rPr>
          <w:rFonts w:ascii="Arial" w:hAnsi="Arial" w:cs="Arial"/>
          <w:sz w:val="24"/>
        </w:rPr>
      </w:pPr>
      <w:r w:rsidRPr="00C66987">
        <w:rPr>
          <w:rFonts w:ascii="Arial" w:hAnsi="Arial" w:cs="Arial"/>
          <w:sz w:val="24"/>
        </w:rPr>
        <w:lastRenderedPageBreak/>
        <w:t xml:space="preserve">Para o desenvolvimento do Sistema, o </w:t>
      </w:r>
      <w:r>
        <w:rPr>
          <w:rFonts w:ascii="Arial" w:hAnsi="Arial" w:cs="Arial"/>
          <w:sz w:val="24"/>
        </w:rPr>
        <w:t>Astah será</w:t>
      </w:r>
      <w:r w:rsidRPr="00C66987">
        <w:rPr>
          <w:rFonts w:ascii="Arial" w:hAnsi="Arial" w:cs="Arial"/>
          <w:sz w:val="24"/>
        </w:rPr>
        <w:t xml:space="preserve"> utilizado para </w:t>
      </w:r>
      <w:r>
        <w:rPr>
          <w:rFonts w:ascii="Arial" w:hAnsi="Arial" w:cs="Arial"/>
          <w:sz w:val="24"/>
        </w:rPr>
        <w:t>gerar</w:t>
      </w:r>
      <w:r w:rsidRPr="00C66987">
        <w:rPr>
          <w:rFonts w:ascii="Arial" w:hAnsi="Arial" w:cs="Arial"/>
          <w:sz w:val="24"/>
        </w:rPr>
        <w:t xml:space="preserve"> os seguintes diagramas:</w:t>
      </w:r>
      <w:r>
        <w:rPr>
          <w:rFonts w:ascii="Arial" w:hAnsi="Arial" w:cs="Arial"/>
          <w:sz w:val="24"/>
        </w:rPr>
        <w:t xml:space="preserve"> </w:t>
      </w:r>
      <w:r w:rsidRPr="00C66987">
        <w:rPr>
          <w:rFonts w:ascii="Arial" w:hAnsi="Arial" w:cs="Arial"/>
          <w:sz w:val="24"/>
        </w:rPr>
        <w:t>Casos de Uso, Classes</w:t>
      </w:r>
      <w:r w:rsidR="004B25DA">
        <w:rPr>
          <w:rFonts w:ascii="Arial" w:hAnsi="Arial" w:cs="Arial"/>
          <w:sz w:val="24"/>
        </w:rPr>
        <w:t xml:space="preserve">, na qual serão especificados no decorrer do documento </w:t>
      </w:r>
      <w:r>
        <w:rPr>
          <w:rFonts w:ascii="Arial" w:hAnsi="Arial" w:cs="Arial"/>
          <w:sz w:val="24"/>
        </w:rPr>
        <w:t>(ASTAH, 2018).</w:t>
      </w:r>
    </w:p>
    <w:p w14:paraId="2AA2F00F" w14:textId="5213400F" w:rsidR="00193407" w:rsidRDefault="00193407" w:rsidP="00193407">
      <w:pPr>
        <w:pStyle w:val="Ttulo3"/>
        <w:spacing w:line="360" w:lineRule="auto"/>
        <w:rPr>
          <w:rFonts w:ascii="Arial" w:hAnsi="Arial" w:cs="Arial"/>
          <w:b/>
          <w:szCs w:val="28"/>
        </w:rPr>
      </w:pPr>
      <w:bookmarkStart w:id="41" w:name="_Toc1054820"/>
      <w:bookmarkStart w:id="42" w:name="_Toc25143993"/>
      <w:r w:rsidRPr="00BE0533">
        <w:rPr>
          <w:rFonts w:ascii="Arial" w:hAnsi="Arial" w:cs="Arial"/>
          <w:b/>
          <w:color w:val="auto"/>
        </w:rPr>
        <w:t>3.1.</w:t>
      </w:r>
      <w:r w:rsidR="00105491">
        <w:rPr>
          <w:rFonts w:ascii="Arial" w:hAnsi="Arial" w:cs="Arial"/>
          <w:b/>
          <w:color w:val="auto"/>
        </w:rPr>
        <w:t>5</w:t>
      </w:r>
      <w:r w:rsidRPr="00BE0533">
        <w:rPr>
          <w:rFonts w:ascii="Arial" w:hAnsi="Arial" w:cs="Arial"/>
          <w:b/>
          <w:color w:val="auto"/>
        </w:rPr>
        <w:t xml:space="preserve"> API </w:t>
      </w:r>
      <w:r w:rsidRPr="00BE0533">
        <w:rPr>
          <w:rFonts w:ascii="Arial" w:hAnsi="Arial" w:cs="Arial"/>
          <w:b/>
          <w:i/>
          <w:color w:val="auto"/>
        </w:rPr>
        <w:t>Google Maps</w:t>
      </w:r>
      <w:bookmarkEnd w:id="41"/>
      <w:bookmarkEnd w:id="42"/>
    </w:p>
    <w:p w14:paraId="6CDEEBEE" w14:textId="13852AC2" w:rsidR="00681984" w:rsidRDefault="00193407" w:rsidP="00193407">
      <w:pPr>
        <w:spacing w:line="360" w:lineRule="auto"/>
        <w:ind w:firstLine="708"/>
        <w:jc w:val="both"/>
        <w:rPr>
          <w:rFonts w:ascii="Arial" w:hAnsi="Arial" w:cs="Arial"/>
          <w:sz w:val="24"/>
        </w:rPr>
      </w:pPr>
      <w:r w:rsidRPr="00C167A5">
        <w:rPr>
          <w:rFonts w:ascii="Arial" w:hAnsi="Arial" w:cs="Arial"/>
          <w:sz w:val="24"/>
        </w:rPr>
        <w:t xml:space="preserve">O Google disponibiliza várias versões de sua API, o objeto utilizado nesse projeto será a API em </w:t>
      </w:r>
      <w:r w:rsidRPr="00F22B5D">
        <w:rPr>
          <w:rFonts w:ascii="Arial" w:hAnsi="Arial" w:cs="Arial"/>
          <w:i/>
          <w:sz w:val="24"/>
        </w:rPr>
        <w:t>JavaScript</w:t>
      </w:r>
      <w:r w:rsidRPr="00C167A5">
        <w:rPr>
          <w:rFonts w:ascii="Arial" w:hAnsi="Arial" w:cs="Arial"/>
          <w:sz w:val="24"/>
        </w:rPr>
        <w:t xml:space="preserve"> na sua terceira versão, uma versão gratuita no qual é possível realizar até 25.000 requisições</w:t>
      </w:r>
      <w:r w:rsidR="008874A1">
        <w:rPr>
          <w:rFonts w:ascii="Arial" w:hAnsi="Arial" w:cs="Arial"/>
          <w:sz w:val="24"/>
        </w:rPr>
        <w:t xml:space="preserve"> de rotas,</w:t>
      </w:r>
      <w:r w:rsidRPr="00C167A5">
        <w:rPr>
          <w:rFonts w:ascii="Arial" w:hAnsi="Arial" w:cs="Arial"/>
          <w:sz w:val="24"/>
        </w:rPr>
        <w:t xml:space="preserve"> </w:t>
      </w:r>
      <w:r w:rsidR="008874A1">
        <w:rPr>
          <w:rFonts w:ascii="Arial" w:hAnsi="Arial" w:cs="Arial"/>
          <w:sz w:val="24"/>
        </w:rPr>
        <w:t>é</w:t>
      </w:r>
      <w:r w:rsidRPr="00C167A5">
        <w:rPr>
          <w:rFonts w:ascii="Arial" w:hAnsi="Arial" w:cs="Arial"/>
          <w:sz w:val="24"/>
        </w:rPr>
        <w:t xml:space="preserve"> a mais indicadas para projetos pequenos</w:t>
      </w:r>
      <w:r>
        <w:rPr>
          <w:rFonts w:ascii="Arial" w:hAnsi="Arial" w:cs="Arial"/>
          <w:sz w:val="24"/>
        </w:rPr>
        <w:t xml:space="preserve"> (GOOGLE, 2018).</w:t>
      </w:r>
    </w:p>
    <w:p w14:paraId="0D922D26" w14:textId="36E375FC" w:rsidR="00681984" w:rsidRDefault="0073299C" w:rsidP="000C67B2">
      <w:pPr>
        <w:pStyle w:val="Ttulo3"/>
        <w:spacing w:line="360" w:lineRule="auto"/>
        <w:rPr>
          <w:rFonts w:ascii="Arial" w:hAnsi="Arial" w:cs="Arial"/>
          <w:b/>
          <w:color w:val="auto"/>
        </w:rPr>
      </w:pPr>
      <w:bookmarkStart w:id="43" w:name="_Toc25143994"/>
      <w:r w:rsidRPr="0073299C">
        <w:rPr>
          <w:rFonts w:ascii="Arial" w:hAnsi="Arial" w:cs="Arial"/>
          <w:b/>
          <w:color w:val="auto"/>
        </w:rPr>
        <w:t>3.1.6 MySQL Workbench</w:t>
      </w:r>
      <w:bookmarkEnd w:id="43"/>
    </w:p>
    <w:p w14:paraId="208B48C3" w14:textId="020CFD42" w:rsidR="00232F70" w:rsidRDefault="0073299C" w:rsidP="00193407">
      <w:pPr>
        <w:spacing w:line="360" w:lineRule="auto"/>
        <w:jc w:val="both"/>
        <w:rPr>
          <w:rFonts w:ascii="Arial" w:hAnsi="Arial" w:cs="Arial"/>
          <w:sz w:val="24"/>
        </w:rPr>
      </w:pPr>
      <w:r>
        <w:tab/>
      </w:r>
      <w:r w:rsidR="000C67B2" w:rsidRPr="000C67B2">
        <w:rPr>
          <w:rFonts w:ascii="Arial" w:hAnsi="Arial" w:cs="Arial"/>
          <w:sz w:val="24"/>
        </w:rPr>
        <w:t>É uma ferramenta visual unificada para arquitetos e desenvolvedores e DBA</w:t>
      </w:r>
      <w:r w:rsidR="00C80739">
        <w:rPr>
          <w:rFonts w:ascii="Arial" w:hAnsi="Arial" w:cs="Arial"/>
          <w:sz w:val="24"/>
        </w:rPr>
        <w:t>’</w:t>
      </w:r>
      <w:r w:rsidR="000C67B2" w:rsidRPr="000C67B2">
        <w:rPr>
          <w:rFonts w:ascii="Arial" w:hAnsi="Arial" w:cs="Arial"/>
          <w:sz w:val="24"/>
        </w:rPr>
        <w:t xml:space="preserve">s de banco de dados. O MySQL Workbench proporciona </w:t>
      </w:r>
      <w:r w:rsidR="00232F70" w:rsidRPr="000C67B2">
        <w:rPr>
          <w:rFonts w:ascii="Arial" w:hAnsi="Arial" w:cs="Arial"/>
          <w:sz w:val="24"/>
        </w:rPr>
        <w:t>ao</w:t>
      </w:r>
      <w:r w:rsidR="000C67B2" w:rsidRPr="000C67B2">
        <w:rPr>
          <w:rFonts w:ascii="Arial" w:hAnsi="Arial" w:cs="Arial"/>
          <w:sz w:val="24"/>
        </w:rPr>
        <w:t xml:space="preserve"> </w:t>
      </w:r>
    </w:p>
    <w:p w14:paraId="67185CDB" w14:textId="368ED4ED" w:rsidR="00F94B4E" w:rsidRDefault="000C67B2" w:rsidP="00193407">
      <w:pPr>
        <w:spacing w:line="360" w:lineRule="auto"/>
        <w:jc w:val="both"/>
        <w:rPr>
          <w:rFonts w:ascii="Arial" w:hAnsi="Arial" w:cs="Arial"/>
          <w:sz w:val="24"/>
        </w:rPr>
      </w:pPr>
      <w:r w:rsidRPr="000C67B2">
        <w:rPr>
          <w:rFonts w:ascii="Arial" w:hAnsi="Arial" w:cs="Arial"/>
          <w:sz w:val="24"/>
        </w:rPr>
        <w:t>desenvolvimento SQL e a modelagem de dados, e a criação de modelos relacionais, e uma ferreamente abrangente, que um DBA, desenvolvedor ou um arquiteto modele, gere e gerencie visualmente o banco de dados</w:t>
      </w:r>
      <w:r>
        <w:rPr>
          <w:rFonts w:ascii="Arial" w:hAnsi="Arial" w:cs="Arial"/>
          <w:sz w:val="24"/>
        </w:rPr>
        <w:t xml:space="preserve"> (MySQL, 2019).</w:t>
      </w:r>
    </w:p>
    <w:p w14:paraId="672EF55B" w14:textId="377D90FF" w:rsidR="009827A1" w:rsidRPr="009827A1" w:rsidRDefault="009827A1" w:rsidP="009827A1">
      <w:pPr>
        <w:pStyle w:val="Ttulo3"/>
        <w:spacing w:line="360" w:lineRule="auto"/>
        <w:rPr>
          <w:rFonts w:ascii="Arial" w:hAnsi="Arial" w:cs="Arial"/>
          <w:b/>
          <w:color w:val="auto"/>
        </w:rPr>
      </w:pPr>
      <w:bookmarkStart w:id="44" w:name="_Toc25143995"/>
      <w:r w:rsidRPr="009827A1">
        <w:rPr>
          <w:rFonts w:ascii="Arial" w:hAnsi="Arial" w:cs="Arial"/>
          <w:b/>
          <w:color w:val="auto"/>
        </w:rPr>
        <w:t xml:space="preserve">3.1.7 Visual </w:t>
      </w:r>
      <w:r w:rsidRPr="00EB177C">
        <w:rPr>
          <w:rFonts w:ascii="Arial" w:hAnsi="Arial" w:cs="Arial"/>
          <w:b/>
          <w:i/>
          <w:iCs/>
          <w:color w:val="auto"/>
        </w:rPr>
        <w:t>Studio Code</w:t>
      </w:r>
      <w:bookmarkEnd w:id="44"/>
    </w:p>
    <w:p w14:paraId="673044FA" w14:textId="128D90A9" w:rsidR="009827A1" w:rsidRPr="009827A1" w:rsidRDefault="009827A1" w:rsidP="00193407">
      <w:pPr>
        <w:spacing w:line="360" w:lineRule="auto"/>
        <w:jc w:val="both"/>
        <w:rPr>
          <w:rFonts w:ascii="Arial" w:hAnsi="Arial" w:cs="Arial"/>
          <w:sz w:val="24"/>
        </w:rPr>
      </w:pPr>
      <w:r>
        <w:rPr>
          <w:rFonts w:ascii="Arial" w:hAnsi="Arial" w:cs="Arial"/>
          <w:sz w:val="24"/>
        </w:rPr>
        <w:tab/>
        <w:t>É um editor eficaz para código- fonte, que roda na área de trabalho, que vem com um suporte interno par</w:t>
      </w:r>
      <w:r w:rsidR="00232F70">
        <w:rPr>
          <w:rFonts w:ascii="Arial" w:hAnsi="Arial" w:cs="Arial"/>
          <w:sz w:val="24"/>
        </w:rPr>
        <w:t>a</w:t>
      </w:r>
      <w:r>
        <w:rPr>
          <w:rFonts w:ascii="Arial" w:hAnsi="Arial" w:cs="Arial"/>
          <w:sz w:val="24"/>
        </w:rPr>
        <w:t xml:space="preserve"> Node.js, JavaScript e TypeScript, possuindo também </w:t>
      </w:r>
      <w:r w:rsidR="00232F70">
        <w:rPr>
          <w:rFonts w:ascii="Arial" w:hAnsi="Arial" w:cs="Arial"/>
          <w:sz w:val="24"/>
        </w:rPr>
        <w:t>extensões para diversas outras linguagens como Java, PHP, C, Python (Visual Studio, 2019).</w:t>
      </w:r>
    </w:p>
    <w:p w14:paraId="6D28AF97" w14:textId="769D6C87" w:rsidR="00655055" w:rsidRDefault="00655055" w:rsidP="00655055">
      <w:pPr>
        <w:pStyle w:val="Ttulo3"/>
        <w:spacing w:line="360" w:lineRule="auto"/>
        <w:rPr>
          <w:rFonts w:ascii="Arial" w:hAnsi="Arial" w:cs="Arial"/>
          <w:b/>
          <w:color w:val="auto"/>
        </w:rPr>
      </w:pPr>
      <w:bookmarkStart w:id="45" w:name="_Toc25143996"/>
      <w:r w:rsidRPr="0073299C">
        <w:rPr>
          <w:rFonts w:ascii="Arial" w:hAnsi="Arial" w:cs="Arial"/>
          <w:b/>
          <w:color w:val="auto"/>
        </w:rPr>
        <w:t>3.1.</w:t>
      </w:r>
      <w:r w:rsidR="005B39C6">
        <w:rPr>
          <w:rFonts w:ascii="Arial" w:hAnsi="Arial" w:cs="Arial"/>
          <w:b/>
          <w:color w:val="auto"/>
        </w:rPr>
        <w:t>8</w:t>
      </w:r>
      <w:r w:rsidRPr="0073299C">
        <w:rPr>
          <w:rFonts w:ascii="Arial" w:hAnsi="Arial" w:cs="Arial"/>
          <w:b/>
          <w:color w:val="auto"/>
        </w:rPr>
        <w:t xml:space="preserve"> </w:t>
      </w:r>
      <w:r>
        <w:rPr>
          <w:rFonts w:ascii="Arial" w:hAnsi="Arial" w:cs="Arial"/>
          <w:b/>
          <w:color w:val="auto"/>
        </w:rPr>
        <w:t>Laravel</w:t>
      </w:r>
      <w:bookmarkEnd w:id="45"/>
    </w:p>
    <w:p w14:paraId="6148B877" w14:textId="38BF2A57" w:rsidR="00655055" w:rsidRDefault="00745C27" w:rsidP="00193407">
      <w:pPr>
        <w:spacing w:line="360" w:lineRule="auto"/>
        <w:jc w:val="both"/>
        <w:rPr>
          <w:rFonts w:ascii="Arial" w:hAnsi="Arial" w:cs="Arial"/>
          <w:sz w:val="24"/>
        </w:rPr>
      </w:pPr>
      <w:r>
        <w:rPr>
          <w:rFonts w:ascii="Arial" w:hAnsi="Arial" w:cs="Arial"/>
          <w:sz w:val="24"/>
        </w:rPr>
        <w:tab/>
        <w:t xml:space="preserve">É um framework, para aplicações web PHP, de código aberto, podendo trabalhar de forma estruturada utilizando arquitetura de modelo, visão e controle. O Laravel utiliza o Composer, sendo este uma ferramenta que permite gerenciar os pacotes de terceiros nas aplicações e suas dependências (LARAVEL, 2019). </w:t>
      </w:r>
    </w:p>
    <w:p w14:paraId="0A3F084D" w14:textId="528BDFCB" w:rsidR="00434AC6" w:rsidRDefault="00434AC6" w:rsidP="00434AC6">
      <w:pPr>
        <w:pStyle w:val="Ttulo3"/>
        <w:spacing w:line="360" w:lineRule="auto"/>
        <w:rPr>
          <w:rFonts w:ascii="Arial" w:hAnsi="Arial" w:cs="Arial"/>
          <w:b/>
          <w:color w:val="auto"/>
        </w:rPr>
      </w:pPr>
      <w:bookmarkStart w:id="46" w:name="_Toc25143997"/>
      <w:r w:rsidRPr="0073299C">
        <w:rPr>
          <w:rFonts w:ascii="Arial" w:hAnsi="Arial" w:cs="Arial"/>
          <w:b/>
          <w:color w:val="auto"/>
        </w:rPr>
        <w:t>3.1.</w:t>
      </w:r>
      <w:r>
        <w:rPr>
          <w:rFonts w:ascii="Arial" w:hAnsi="Arial" w:cs="Arial"/>
          <w:b/>
          <w:color w:val="auto"/>
        </w:rPr>
        <w:t>9</w:t>
      </w:r>
      <w:r w:rsidRPr="0073299C">
        <w:rPr>
          <w:rFonts w:ascii="Arial" w:hAnsi="Arial" w:cs="Arial"/>
          <w:b/>
          <w:color w:val="auto"/>
        </w:rPr>
        <w:t xml:space="preserve"> </w:t>
      </w:r>
      <w:r>
        <w:rPr>
          <w:rFonts w:ascii="Arial" w:hAnsi="Arial" w:cs="Arial"/>
          <w:b/>
          <w:color w:val="auto"/>
        </w:rPr>
        <w:t>Github</w:t>
      </w:r>
      <w:bookmarkEnd w:id="46"/>
    </w:p>
    <w:p w14:paraId="48FF308B" w14:textId="74356908" w:rsidR="0063305F" w:rsidRDefault="00434AC6" w:rsidP="00193407">
      <w:pPr>
        <w:spacing w:line="360" w:lineRule="auto"/>
        <w:jc w:val="both"/>
        <w:rPr>
          <w:rFonts w:ascii="Arial" w:hAnsi="Arial" w:cs="Arial"/>
          <w:sz w:val="24"/>
        </w:rPr>
      </w:pPr>
      <w:r>
        <w:rPr>
          <w:rFonts w:ascii="Arial" w:hAnsi="Arial" w:cs="Arial"/>
          <w:sz w:val="24"/>
        </w:rPr>
        <w:tab/>
        <w:t>É um sistema de controle de versão Open-Source</w:t>
      </w:r>
      <w:r w:rsidR="00531057">
        <w:rPr>
          <w:rFonts w:ascii="Arial" w:hAnsi="Arial" w:cs="Arial"/>
          <w:sz w:val="24"/>
        </w:rPr>
        <w:t>, que é utilizada por vários desenvolvedores, que podem criar e alterar o histórico dos códigos do projeto de uma forma fácil. Ele é um serviço online de hospedagem de repositórios Git, assim chamados os projetos que são adicionados no github</w:t>
      </w:r>
      <w:r w:rsidR="0063305F">
        <w:rPr>
          <w:rFonts w:ascii="Arial" w:hAnsi="Arial" w:cs="Arial"/>
          <w:sz w:val="24"/>
        </w:rPr>
        <w:t xml:space="preserve"> (Fernandes, 2017).</w:t>
      </w:r>
    </w:p>
    <w:p w14:paraId="18C82CDD" w14:textId="4133E32C" w:rsidR="00434AC6" w:rsidRPr="00A9274C" w:rsidRDefault="0063305F" w:rsidP="00A9274C">
      <w:pPr>
        <w:pStyle w:val="Ttulo4"/>
        <w:spacing w:line="360" w:lineRule="auto"/>
        <w:rPr>
          <w:rFonts w:ascii="Arial" w:hAnsi="Arial" w:cs="Arial"/>
          <w:b/>
          <w:bCs/>
          <w:i w:val="0"/>
          <w:iCs w:val="0"/>
          <w:color w:val="auto"/>
        </w:rPr>
      </w:pPr>
      <w:r>
        <w:lastRenderedPageBreak/>
        <w:tab/>
      </w:r>
      <w:r w:rsidR="00531057" w:rsidRPr="00A9274C">
        <w:rPr>
          <w:rFonts w:ascii="Arial" w:hAnsi="Arial" w:cs="Arial"/>
          <w:b/>
          <w:bCs/>
          <w:color w:val="auto"/>
        </w:rPr>
        <w:t xml:space="preserve"> </w:t>
      </w:r>
      <w:bookmarkStart w:id="47" w:name="_Toc25143998"/>
      <w:r w:rsidRPr="00A9274C">
        <w:rPr>
          <w:rFonts w:ascii="Arial" w:hAnsi="Arial" w:cs="Arial"/>
          <w:b/>
          <w:bCs/>
          <w:i w:val="0"/>
          <w:iCs w:val="0"/>
          <w:color w:val="auto"/>
          <w:sz w:val="24"/>
          <w:szCs w:val="24"/>
        </w:rPr>
        <w:t>3.1.9.1 Aplic</w:t>
      </w:r>
      <w:r w:rsidR="00E607F2" w:rsidRPr="00A9274C">
        <w:rPr>
          <w:rFonts w:ascii="Arial" w:hAnsi="Arial" w:cs="Arial"/>
          <w:b/>
          <w:bCs/>
          <w:i w:val="0"/>
          <w:iCs w:val="0"/>
          <w:color w:val="auto"/>
          <w:sz w:val="24"/>
          <w:szCs w:val="24"/>
        </w:rPr>
        <w:t>ativo</w:t>
      </w:r>
      <w:r w:rsidRPr="00A9274C">
        <w:rPr>
          <w:rFonts w:ascii="Arial" w:hAnsi="Arial" w:cs="Arial"/>
          <w:b/>
          <w:bCs/>
          <w:i w:val="0"/>
          <w:iCs w:val="0"/>
          <w:color w:val="auto"/>
          <w:sz w:val="24"/>
          <w:szCs w:val="24"/>
        </w:rPr>
        <w:t xml:space="preserve"> do Problema da Mochila</w:t>
      </w:r>
      <w:bookmarkEnd w:id="47"/>
      <w:r w:rsidRPr="00A9274C">
        <w:rPr>
          <w:rFonts w:ascii="Arial" w:hAnsi="Arial" w:cs="Arial"/>
          <w:b/>
          <w:bCs/>
          <w:i w:val="0"/>
          <w:iCs w:val="0"/>
          <w:color w:val="auto"/>
        </w:rPr>
        <w:t xml:space="preserve"> </w:t>
      </w:r>
    </w:p>
    <w:p w14:paraId="066CF60D" w14:textId="6534EE57" w:rsidR="0063305F" w:rsidRPr="0063305F" w:rsidRDefault="0063305F" w:rsidP="001D233F">
      <w:pPr>
        <w:spacing w:line="360" w:lineRule="auto"/>
        <w:jc w:val="both"/>
        <w:rPr>
          <w:rFonts w:ascii="Arial" w:hAnsi="Arial" w:cs="Arial"/>
          <w:sz w:val="24"/>
          <w:szCs w:val="24"/>
        </w:rPr>
      </w:pPr>
      <w:r>
        <w:tab/>
      </w:r>
      <w:r w:rsidR="00E607F2" w:rsidRPr="00E607F2">
        <w:rPr>
          <w:rFonts w:ascii="Arial" w:hAnsi="Arial" w:cs="Arial"/>
          <w:sz w:val="24"/>
          <w:szCs w:val="24"/>
        </w:rPr>
        <w:t>O aplicativo utiliza</w:t>
      </w:r>
      <w:r w:rsidR="00E607F2">
        <w:rPr>
          <w:rFonts w:ascii="Arial" w:hAnsi="Arial" w:cs="Arial"/>
          <w:sz w:val="24"/>
          <w:szCs w:val="24"/>
        </w:rPr>
        <w:t xml:space="preserve">do para a cubagem foi retirado do </w:t>
      </w:r>
      <w:r w:rsidR="00967E99">
        <w:rPr>
          <w:rFonts w:ascii="Arial" w:hAnsi="Arial" w:cs="Arial"/>
          <w:sz w:val="24"/>
          <w:szCs w:val="24"/>
        </w:rPr>
        <w:t>G</w:t>
      </w:r>
      <w:r w:rsidR="00E607F2">
        <w:rPr>
          <w:rFonts w:ascii="Arial" w:hAnsi="Arial" w:cs="Arial"/>
          <w:sz w:val="24"/>
          <w:szCs w:val="24"/>
        </w:rPr>
        <w:t xml:space="preserve">ithub, </w:t>
      </w:r>
      <w:r w:rsidR="00E10418">
        <w:rPr>
          <w:rFonts w:ascii="Arial" w:hAnsi="Arial" w:cs="Arial"/>
          <w:sz w:val="24"/>
          <w:szCs w:val="24"/>
        </w:rPr>
        <w:t>desenvolvido por</w:t>
      </w:r>
      <w:r w:rsidR="00E607F2">
        <w:rPr>
          <w:rFonts w:ascii="Arial" w:hAnsi="Arial" w:cs="Arial"/>
          <w:sz w:val="24"/>
          <w:szCs w:val="24"/>
        </w:rPr>
        <w:t xml:space="preserve"> Alef Duarte </w:t>
      </w:r>
      <w:r w:rsidR="001D233F">
        <w:rPr>
          <w:rFonts w:ascii="Arial" w:hAnsi="Arial" w:cs="Arial"/>
          <w:sz w:val="24"/>
          <w:szCs w:val="24"/>
        </w:rPr>
        <w:t xml:space="preserve">(2019), </w:t>
      </w:r>
      <w:r w:rsidR="00E607F2">
        <w:rPr>
          <w:rFonts w:ascii="Arial" w:hAnsi="Arial" w:cs="Arial"/>
          <w:sz w:val="24"/>
          <w:szCs w:val="24"/>
        </w:rPr>
        <w:t xml:space="preserve">que implementou o problema da mochila </w:t>
      </w:r>
      <w:r w:rsidR="00E10418">
        <w:rPr>
          <w:rFonts w:ascii="Arial" w:hAnsi="Arial" w:cs="Arial"/>
          <w:sz w:val="24"/>
          <w:szCs w:val="24"/>
        </w:rPr>
        <w:t>com o</w:t>
      </w:r>
      <w:r w:rsidR="0093770F">
        <w:rPr>
          <w:rFonts w:ascii="Arial" w:hAnsi="Arial" w:cs="Arial"/>
          <w:sz w:val="24"/>
          <w:szCs w:val="24"/>
        </w:rPr>
        <w:t xml:space="preserve"> algoritmo genético a</w:t>
      </w:r>
      <w:r w:rsidR="00E10418">
        <w:rPr>
          <w:rFonts w:ascii="Arial" w:hAnsi="Arial" w:cs="Arial"/>
          <w:sz w:val="24"/>
          <w:szCs w:val="24"/>
        </w:rPr>
        <w:t>o</w:t>
      </w:r>
      <w:r w:rsidR="0093770F">
        <w:rPr>
          <w:rFonts w:ascii="Arial" w:hAnsi="Arial" w:cs="Arial"/>
          <w:sz w:val="24"/>
          <w:szCs w:val="24"/>
        </w:rPr>
        <w:t xml:space="preserve"> aplicativo de otimização</w:t>
      </w:r>
      <w:r w:rsidR="00E10418">
        <w:rPr>
          <w:rFonts w:ascii="Arial" w:hAnsi="Arial" w:cs="Arial"/>
          <w:sz w:val="24"/>
          <w:szCs w:val="24"/>
        </w:rPr>
        <w:t>,</w:t>
      </w:r>
      <w:r w:rsidR="0093770F">
        <w:rPr>
          <w:rFonts w:ascii="Arial" w:hAnsi="Arial" w:cs="Arial"/>
          <w:sz w:val="24"/>
          <w:szCs w:val="24"/>
        </w:rPr>
        <w:t xml:space="preserve"> disponibiliz</w:t>
      </w:r>
      <w:r w:rsidR="00E10418">
        <w:rPr>
          <w:rFonts w:ascii="Arial" w:hAnsi="Arial" w:cs="Arial"/>
          <w:sz w:val="24"/>
          <w:szCs w:val="24"/>
        </w:rPr>
        <w:t>ando</w:t>
      </w:r>
      <w:r w:rsidR="0093770F">
        <w:rPr>
          <w:rFonts w:ascii="Arial" w:hAnsi="Arial" w:cs="Arial"/>
          <w:sz w:val="24"/>
          <w:szCs w:val="24"/>
        </w:rPr>
        <w:t xml:space="preserve"> a solução </w:t>
      </w:r>
      <w:r w:rsidR="00E10418">
        <w:rPr>
          <w:rFonts w:ascii="Arial" w:hAnsi="Arial" w:cs="Arial"/>
          <w:sz w:val="24"/>
          <w:szCs w:val="24"/>
        </w:rPr>
        <w:t xml:space="preserve">na rede do </w:t>
      </w:r>
      <w:r w:rsidR="00967E99">
        <w:rPr>
          <w:rFonts w:ascii="Arial" w:hAnsi="Arial" w:cs="Arial"/>
          <w:sz w:val="24"/>
          <w:szCs w:val="24"/>
        </w:rPr>
        <w:t>G</w:t>
      </w:r>
      <w:r w:rsidR="00E10418">
        <w:rPr>
          <w:rFonts w:ascii="Arial" w:hAnsi="Arial" w:cs="Arial"/>
          <w:sz w:val="24"/>
          <w:szCs w:val="24"/>
        </w:rPr>
        <w:t>it</w:t>
      </w:r>
      <w:r w:rsidR="00442AB1">
        <w:rPr>
          <w:rFonts w:ascii="Arial" w:hAnsi="Arial" w:cs="Arial"/>
          <w:sz w:val="24"/>
          <w:szCs w:val="24"/>
        </w:rPr>
        <w:t>h</w:t>
      </w:r>
      <w:r w:rsidR="00E10418">
        <w:rPr>
          <w:rFonts w:ascii="Arial" w:hAnsi="Arial" w:cs="Arial"/>
          <w:sz w:val="24"/>
          <w:szCs w:val="24"/>
        </w:rPr>
        <w:t>ub</w:t>
      </w:r>
      <w:r w:rsidR="0093770F">
        <w:rPr>
          <w:rFonts w:ascii="Arial" w:hAnsi="Arial" w:cs="Arial"/>
          <w:sz w:val="24"/>
          <w:szCs w:val="24"/>
        </w:rPr>
        <w:t xml:space="preserve">. </w:t>
      </w:r>
    </w:p>
    <w:p w14:paraId="3E968480" w14:textId="41F4D6D3" w:rsidR="00193407" w:rsidRDefault="00193407" w:rsidP="00193407">
      <w:pPr>
        <w:pStyle w:val="Ttulo2"/>
        <w:spacing w:line="360" w:lineRule="auto"/>
        <w:rPr>
          <w:rFonts w:ascii="Arial" w:hAnsi="Arial" w:cs="Arial"/>
          <w:b/>
          <w:color w:val="auto"/>
          <w:sz w:val="28"/>
        </w:rPr>
      </w:pPr>
      <w:bookmarkStart w:id="48" w:name="_Toc1054821"/>
      <w:bookmarkStart w:id="49" w:name="_Toc25143999"/>
      <w:r w:rsidRPr="002A6FE0">
        <w:rPr>
          <w:rFonts w:ascii="Arial" w:hAnsi="Arial" w:cs="Arial"/>
          <w:b/>
          <w:color w:val="auto"/>
          <w:sz w:val="28"/>
        </w:rPr>
        <w:t>3.2 Procedimentos</w:t>
      </w:r>
      <w:bookmarkEnd w:id="48"/>
      <w:bookmarkEnd w:id="49"/>
    </w:p>
    <w:p w14:paraId="5B2C2421" w14:textId="2CB79E07" w:rsidR="00594E8A" w:rsidRDefault="00D33A27" w:rsidP="004A763E">
      <w:pPr>
        <w:pStyle w:val="Textodecomentrio"/>
        <w:spacing w:line="360" w:lineRule="auto"/>
        <w:jc w:val="both"/>
        <w:rPr>
          <w:rFonts w:ascii="Arial" w:hAnsi="Arial" w:cs="Arial"/>
          <w:sz w:val="24"/>
          <w:szCs w:val="24"/>
        </w:rPr>
      </w:pPr>
      <w:r>
        <w:tab/>
      </w:r>
      <w:r w:rsidRPr="004A763E">
        <w:rPr>
          <w:rFonts w:ascii="Arial" w:hAnsi="Arial" w:cs="Arial"/>
          <w:sz w:val="24"/>
          <w:szCs w:val="24"/>
        </w:rPr>
        <w:t>O procedimento é o modo como algo será executado,</w:t>
      </w:r>
      <w:r w:rsidR="00594E8A" w:rsidRPr="004A763E">
        <w:rPr>
          <w:rFonts w:ascii="Arial" w:hAnsi="Arial" w:cs="Arial"/>
          <w:sz w:val="24"/>
          <w:szCs w:val="24"/>
        </w:rPr>
        <w:t xml:space="preserve"> e</w:t>
      </w:r>
      <w:r w:rsidRPr="004A763E">
        <w:rPr>
          <w:rFonts w:ascii="Arial" w:hAnsi="Arial" w:cs="Arial"/>
          <w:sz w:val="24"/>
          <w:szCs w:val="24"/>
        </w:rPr>
        <w:t xml:space="preserve"> du</w:t>
      </w:r>
      <w:r w:rsidR="00E730C9" w:rsidRPr="004A763E">
        <w:rPr>
          <w:rFonts w:ascii="Arial" w:hAnsi="Arial" w:cs="Arial"/>
          <w:sz w:val="24"/>
          <w:szCs w:val="24"/>
        </w:rPr>
        <w:t xml:space="preserve">rante o projeto </w:t>
      </w:r>
      <w:r w:rsidR="00FB2362">
        <w:rPr>
          <w:rFonts w:ascii="Arial" w:hAnsi="Arial" w:cs="Arial"/>
          <w:sz w:val="24"/>
          <w:szCs w:val="24"/>
        </w:rPr>
        <w:t>fo</w:t>
      </w:r>
      <w:r w:rsidR="00E73ECE">
        <w:rPr>
          <w:rFonts w:ascii="Arial" w:hAnsi="Arial" w:cs="Arial"/>
          <w:sz w:val="24"/>
          <w:szCs w:val="24"/>
        </w:rPr>
        <w:t>i</w:t>
      </w:r>
      <w:r w:rsidR="00FB2362">
        <w:rPr>
          <w:rFonts w:ascii="Arial" w:hAnsi="Arial" w:cs="Arial"/>
          <w:sz w:val="24"/>
          <w:szCs w:val="24"/>
        </w:rPr>
        <w:t xml:space="preserve"> </w:t>
      </w:r>
      <w:r w:rsidR="00E730C9" w:rsidRPr="004A763E">
        <w:rPr>
          <w:rFonts w:ascii="Arial" w:hAnsi="Arial" w:cs="Arial"/>
          <w:sz w:val="24"/>
          <w:szCs w:val="24"/>
        </w:rPr>
        <w:t>elaborado</w:t>
      </w:r>
      <w:r w:rsidRPr="004A763E">
        <w:rPr>
          <w:rFonts w:ascii="Arial" w:hAnsi="Arial" w:cs="Arial"/>
          <w:sz w:val="24"/>
          <w:szCs w:val="24"/>
        </w:rPr>
        <w:t xml:space="preserve"> a documentação do sistema</w:t>
      </w:r>
      <w:r w:rsidR="00A10DDE">
        <w:rPr>
          <w:rFonts w:ascii="Arial" w:hAnsi="Arial" w:cs="Arial"/>
          <w:sz w:val="24"/>
          <w:szCs w:val="24"/>
        </w:rPr>
        <w:t>, que</w:t>
      </w:r>
      <w:r w:rsidR="004A763E" w:rsidRPr="004A763E">
        <w:rPr>
          <w:rFonts w:ascii="Arial" w:hAnsi="Arial" w:cs="Arial"/>
          <w:sz w:val="24"/>
          <w:szCs w:val="24"/>
        </w:rPr>
        <w:t xml:space="preserve"> </w:t>
      </w:r>
      <w:r w:rsidR="004A763E">
        <w:rPr>
          <w:rFonts w:ascii="Arial" w:hAnsi="Arial" w:cs="Arial"/>
          <w:sz w:val="24"/>
          <w:szCs w:val="24"/>
        </w:rPr>
        <w:t>segundo Filho (2009),</w:t>
      </w:r>
      <w:r w:rsidR="004A763E" w:rsidRPr="004A763E">
        <w:rPr>
          <w:rFonts w:ascii="Arial" w:hAnsi="Arial" w:cs="Arial"/>
          <w:sz w:val="24"/>
          <w:szCs w:val="24"/>
        </w:rPr>
        <w:t xml:space="preserve"> tem como finalidade delimitar um conjunto de funcionalidades do sistema a fim de descrever os requisitos, </w:t>
      </w:r>
      <w:r w:rsidRPr="004A763E">
        <w:rPr>
          <w:rFonts w:ascii="Arial" w:hAnsi="Arial" w:cs="Arial"/>
          <w:sz w:val="24"/>
          <w:szCs w:val="24"/>
        </w:rPr>
        <w:t xml:space="preserve"> os diagramas</w:t>
      </w:r>
      <w:r w:rsidR="00594E8A" w:rsidRPr="004A763E">
        <w:rPr>
          <w:rFonts w:ascii="Arial" w:hAnsi="Arial" w:cs="Arial"/>
          <w:sz w:val="24"/>
          <w:szCs w:val="24"/>
        </w:rPr>
        <w:t xml:space="preserve"> de Use Case e Classe</w:t>
      </w:r>
      <w:r w:rsidRPr="004A763E">
        <w:rPr>
          <w:rFonts w:ascii="Arial" w:hAnsi="Arial" w:cs="Arial"/>
          <w:sz w:val="24"/>
          <w:szCs w:val="24"/>
        </w:rPr>
        <w:t>, e o desenvolvimento</w:t>
      </w:r>
      <w:r w:rsidR="00594E8A" w:rsidRPr="004A763E">
        <w:rPr>
          <w:rFonts w:ascii="Arial" w:hAnsi="Arial" w:cs="Arial"/>
          <w:sz w:val="24"/>
          <w:szCs w:val="24"/>
        </w:rPr>
        <w:t xml:space="preserve"> do sistema.</w:t>
      </w:r>
    </w:p>
    <w:p w14:paraId="29B163A7" w14:textId="564C5E44" w:rsidR="000C67B2" w:rsidRPr="00B55BA4" w:rsidRDefault="00B55BA4" w:rsidP="00B55BA4">
      <w:pPr>
        <w:pStyle w:val="Ttulo3"/>
        <w:spacing w:line="360" w:lineRule="auto"/>
        <w:jc w:val="both"/>
        <w:rPr>
          <w:rFonts w:ascii="Arial" w:hAnsi="Arial" w:cs="Arial"/>
          <w:b/>
          <w:bCs/>
        </w:rPr>
      </w:pPr>
      <w:r>
        <w:tab/>
      </w:r>
      <w:bookmarkStart w:id="50" w:name="_Toc25144000"/>
      <w:r w:rsidR="000C67B2" w:rsidRPr="00B55BA4">
        <w:rPr>
          <w:rFonts w:ascii="Arial" w:hAnsi="Arial" w:cs="Arial"/>
          <w:b/>
          <w:bCs/>
          <w:color w:val="auto"/>
        </w:rPr>
        <w:t>3.2.1 Engenharia de Software</w:t>
      </w:r>
      <w:bookmarkEnd w:id="50"/>
    </w:p>
    <w:p w14:paraId="186C1575" w14:textId="2ECEFA8C" w:rsidR="00B55BA4" w:rsidRDefault="000C67B2" w:rsidP="004A763E">
      <w:pPr>
        <w:pStyle w:val="Textodecomentrio"/>
        <w:spacing w:line="360" w:lineRule="auto"/>
        <w:jc w:val="both"/>
        <w:rPr>
          <w:rFonts w:ascii="Arial" w:hAnsi="Arial" w:cs="Arial"/>
          <w:sz w:val="24"/>
          <w:szCs w:val="24"/>
        </w:rPr>
      </w:pPr>
      <w:r>
        <w:rPr>
          <w:rFonts w:ascii="Arial" w:hAnsi="Arial" w:cs="Arial"/>
          <w:sz w:val="24"/>
          <w:szCs w:val="24"/>
        </w:rPr>
        <w:tab/>
        <w:t>A engenharia de software é uma disciplina de engenharia ligada com todos os aspectos da produção de um software, desde os primeiros passos de especificação do sistema, documentação dos requisitos até a manutenção</w:t>
      </w:r>
      <w:r w:rsidR="00B55BA4">
        <w:rPr>
          <w:rFonts w:ascii="Arial" w:hAnsi="Arial" w:cs="Arial"/>
          <w:sz w:val="24"/>
          <w:szCs w:val="24"/>
        </w:rPr>
        <w:t>.</w:t>
      </w:r>
      <w:r w:rsidR="00F94B4E">
        <w:rPr>
          <w:rFonts w:ascii="Arial" w:hAnsi="Arial" w:cs="Arial"/>
          <w:sz w:val="24"/>
          <w:szCs w:val="24"/>
        </w:rPr>
        <w:t xml:space="preserve"> </w:t>
      </w:r>
      <w:r w:rsidR="00B73693">
        <w:rPr>
          <w:rFonts w:ascii="Arial" w:hAnsi="Arial" w:cs="Arial"/>
          <w:sz w:val="24"/>
          <w:szCs w:val="24"/>
        </w:rPr>
        <w:t>Ela</w:t>
      </w:r>
      <w:r w:rsidR="00B55BA4">
        <w:rPr>
          <w:rFonts w:ascii="Arial" w:hAnsi="Arial" w:cs="Arial"/>
          <w:sz w:val="24"/>
          <w:szCs w:val="24"/>
        </w:rPr>
        <w:t xml:space="preserve"> exerce uma abordagem organizada em seu trabalho, que é regularmente, um modo eficaz de se produzir um sistema de alta qualidade</w:t>
      </w:r>
      <w:r w:rsidR="00655055">
        <w:rPr>
          <w:rFonts w:ascii="Arial" w:hAnsi="Arial" w:cs="Arial"/>
          <w:sz w:val="24"/>
          <w:szCs w:val="24"/>
        </w:rPr>
        <w:t xml:space="preserve"> (SOMMERVILLE</w:t>
      </w:r>
      <w:r w:rsidR="00745C27">
        <w:rPr>
          <w:rFonts w:ascii="Arial" w:hAnsi="Arial" w:cs="Arial"/>
          <w:sz w:val="24"/>
          <w:szCs w:val="24"/>
        </w:rPr>
        <w:t>, 2011).</w:t>
      </w:r>
      <w:r w:rsidR="00091B60">
        <w:rPr>
          <w:rFonts w:ascii="Arial" w:hAnsi="Arial" w:cs="Arial"/>
          <w:sz w:val="24"/>
          <w:szCs w:val="24"/>
        </w:rPr>
        <w:t xml:space="preserve"> </w:t>
      </w:r>
      <w:r w:rsidR="00091B60" w:rsidRPr="00091B60">
        <w:rPr>
          <w:rFonts w:ascii="Arial" w:hAnsi="Arial" w:cs="Arial"/>
          <w:sz w:val="24"/>
          <w:szCs w:val="24"/>
        </w:rPr>
        <w:t>Portanto para o desenvolvimento desse projeto foram utilizados os seguintes procedimentos que pertencem a engenharia de Software.</w:t>
      </w:r>
    </w:p>
    <w:p w14:paraId="34080D8E" w14:textId="7EA6921C" w:rsidR="00980F8C" w:rsidRPr="00A9274C" w:rsidRDefault="00980F8C" w:rsidP="00A9274C">
      <w:pPr>
        <w:pStyle w:val="Ttulo4"/>
        <w:spacing w:line="360" w:lineRule="auto"/>
        <w:rPr>
          <w:rFonts w:ascii="Arial" w:hAnsi="Arial" w:cs="Arial"/>
          <w:b/>
          <w:bCs/>
          <w:i w:val="0"/>
          <w:iCs w:val="0"/>
          <w:color w:val="auto"/>
          <w:sz w:val="24"/>
          <w:szCs w:val="24"/>
        </w:rPr>
      </w:pPr>
      <w:r>
        <w:tab/>
      </w:r>
      <w:bookmarkStart w:id="51" w:name="_Toc25144001"/>
      <w:r w:rsidRPr="00A9274C">
        <w:rPr>
          <w:rFonts w:ascii="Arial" w:hAnsi="Arial" w:cs="Arial"/>
          <w:b/>
          <w:bCs/>
          <w:i w:val="0"/>
          <w:iCs w:val="0"/>
          <w:color w:val="auto"/>
          <w:sz w:val="24"/>
          <w:szCs w:val="24"/>
        </w:rPr>
        <w:t>3.2.</w:t>
      </w:r>
      <w:r w:rsidR="00091B60" w:rsidRPr="00A9274C">
        <w:rPr>
          <w:rFonts w:ascii="Arial" w:hAnsi="Arial" w:cs="Arial"/>
          <w:b/>
          <w:bCs/>
          <w:i w:val="0"/>
          <w:iCs w:val="0"/>
          <w:color w:val="auto"/>
          <w:sz w:val="24"/>
          <w:szCs w:val="24"/>
        </w:rPr>
        <w:t>1.1</w:t>
      </w:r>
      <w:r w:rsidRPr="00A9274C">
        <w:rPr>
          <w:rFonts w:ascii="Arial" w:hAnsi="Arial" w:cs="Arial"/>
          <w:b/>
          <w:bCs/>
          <w:i w:val="0"/>
          <w:iCs w:val="0"/>
          <w:color w:val="auto"/>
          <w:sz w:val="24"/>
          <w:szCs w:val="24"/>
        </w:rPr>
        <w:t xml:space="preserve"> Metodologia Ágil</w:t>
      </w:r>
      <w:bookmarkEnd w:id="51"/>
    </w:p>
    <w:p w14:paraId="7F5CE1C3" w14:textId="18E11A16" w:rsidR="00ED4213" w:rsidRDefault="00536546" w:rsidP="00A9274C">
      <w:pPr>
        <w:spacing w:line="360" w:lineRule="auto"/>
        <w:ind w:firstLine="708"/>
        <w:jc w:val="both"/>
        <w:rPr>
          <w:rFonts w:ascii="Arial" w:hAnsi="Arial" w:cs="Arial"/>
          <w:sz w:val="24"/>
          <w:szCs w:val="24"/>
        </w:rPr>
      </w:pPr>
      <w:r>
        <w:rPr>
          <w:rFonts w:ascii="Arial" w:hAnsi="Arial" w:cs="Arial"/>
          <w:sz w:val="24"/>
          <w:szCs w:val="24"/>
        </w:rPr>
        <w:t xml:space="preserve">Durante o projeto </w:t>
      </w:r>
      <w:r w:rsidR="00091B60">
        <w:rPr>
          <w:rFonts w:ascii="Arial" w:hAnsi="Arial" w:cs="Arial"/>
          <w:sz w:val="24"/>
          <w:szCs w:val="24"/>
        </w:rPr>
        <w:t xml:space="preserve">foi empregado </w:t>
      </w:r>
      <w:r w:rsidR="008E1218">
        <w:rPr>
          <w:rFonts w:ascii="Arial" w:hAnsi="Arial" w:cs="Arial"/>
          <w:sz w:val="24"/>
          <w:szCs w:val="24"/>
        </w:rPr>
        <w:t>a metodologia ágil, que pode ser caracterizada como</w:t>
      </w:r>
      <w:r w:rsidR="00ED4213" w:rsidRPr="00ED4213">
        <w:rPr>
          <w:rFonts w:ascii="Arial" w:hAnsi="Arial" w:cs="Arial"/>
          <w:sz w:val="24"/>
          <w:szCs w:val="24"/>
        </w:rPr>
        <w:t xml:space="preserve"> práticas e métodos para a abordagem de desenvolvimento de um produto, </w:t>
      </w:r>
      <w:r w:rsidR="008E1218">
        <w:rPr>
          <w:rFonts w:ascii="Arial" w:hAnsi="Arial" w:cs="Arial"/>
          <w:sz w:val="24"/>
          <w:szCs w:val="24"/>
        </w:rPr>
        <w:t>que</w:t>
      </w:r>
      <w:r w:rsidR="00ED4213" w:rsidRPr="00ED4213">
        <w:rPr>
          <w:rFonts w:ascii="Arial" w:hAnsi="Arial" w:cs="Arial"/>
          <w:sz w:val="24"/>
          <w:szCs w:val="24"/>
        </w:rPr>
        <w:t xml:space="preserve"> se baseia em ciclos curtos, interati</w:t>
      </w:r>
      <w:r w:rsidR="008E1218">
        <w:rPr>
          <w:rFonts w:ascii="Arial" w:hAnsi="Arial" w:cs="Arial"/>
          <w:sz w:val="24"/>
          <w:szCs w:val="24"/>
        </w:rPr>
        <w:t>vos e incrementais, trazendo</w:t>
      </w:r>
      <w:r w:rsidR="00ED4213" w:rsidRPr="00ED4213">
        <w:rPr>
          <w:rFonts w:ascii="Arial" w:hAnsi="Arial" w:cs="Arial"/>
          <w:sz w:val="24"/>
          <w:szCs w:val="24"/>
        </w:rPr>
        <w:t xml:space="preserve"> flexibilidade, e fácil adaptação do projeto que são focados na melhoria contínua dos processos, </w:t>
      </w:r>
      <w:r w:rsidR="008E1218">
        <w:rPr>
          <w:rFonts w:ascii="Arial" w:hAnsi="Arial" w:cs="Arial"/>
          <w:sz w:val="24"/>
          <w:szCs w:val="24"/>
        </w:rPr>
        <w:t>portanto, torna-se mais</w:t>
      </w:r>
      <w:r w:rsidR="00ED4213" w:rsidRPr="00ED4213">
        <w:rPr>
          <w:rFonts w:ascii="Arial" w:hAnsi="Arial" w:cs="Arial"/>
          <w:sz w:val="24"/>
          <w:szCs w:val="24"/>
        </w:rPr>
        <w:t xml:space="preserve"> simples a identificação de erros e falhas na execução do projeto e evitando problemas que afetassem o resultado final (Brasileiro, 2019).</w:t>
      </w:r>
    </w:p>
    <w:p w14:paraId="6A0AFCFB" w14:textId="72D94DB9" w:rsidR="00C16988" w:rsidRPr="00C16988" w:rsidRDefault="00ED4213" w:rsidP="00C16988">
      <w:pPr>
        <w:spacing w:line="360" w:lineRule="auto"/>
        <w:ind w:firstLine="708"/>
        <w:jc w:val="both"/>
        <w:rPr>
          <w:rFonts w:ascii="Arial" w:hAnsi="Arial" w:cs="Arial"/>
          <w:sz w:val="24"/>
          <w:szCs w:val="24"/>
        </w:rPr>
      </w:pPr>
      <w:r>
        <w:rPr>
          <w:rFonts w:ascii="Arial" w:hAnsi="Arial" w:cs="Arial"/>
          <w:sz w:val="24"/>
          <w:szCs w:val="24"/>
        </w:rPr>
        <w:t xml:space="preserve">A metodologia utilizada </w:t>
      </w:r>
      <w:r w:rsidR="008E1218">
        <w:rPr>
          <w:rFonts w:ascii="Arial" w:hAnsi="Arial" w:cs="Arial"/>
          <w:sz w:val="24"/>
          <w:szCs w:val="24"/>
        </w:rPr>
        <w:t>foi</w:t>
      </w:r>
      <w:r>
        <w:rPr>
          <w:rFonts w:ascii="Arial" w:hAnsi="Arial" w:cs="Arial"/>
          <w:sz w:val="24"/>
          <w:szCs w:val="24"/>
        </w:rPr>
        <w:t xml:space="preserve"> </w:t>
      </w:r>
      <w:r w:rsidR="00C57500">
        <w:rPr>
          <w:rFonts w:ascii="Arial" w:hAnsi="Arial" w:cs="Arial"/>
          <w:sz w:val="24"/>
          <w:szCs w:val="24"/>
        </w:rPr>
        <w:t>S</w:t>
      </w:r>
      <w:r w:rsidR="00C57500" w:rsidRPr="00C16988">
        <w:rPr>
          <w:rFonts w:ascii="Arial" w:hAnsi="Arial" w:cs="Arial"/>
          <w:sz w:val="24"/>
          <w:szCs w:val="24"/>
        </w:rPr>
        <w:t>crum</w:t>
      </w:r>
      <w:r w:rsidR="00C57500">
        <w:rPr>
          <w:rFonts w:ascii="Arial" w:hAnsi="Arial" w:cs="Arial"/>
          <w:sz w:val="24"/>
          <w:szCs w:val="24"/>
        </w:rPr>
        <w:t>,</w:t>
      </w:r>
      <w:r>
        <w:rPr>
          <w:rFonts w:ascii="Arial" w:hAnsi="Arial" w:cs="Arial"/>
          <w:sz w:val="24"/>
          <w:szCs w:val="24"/>
        </w:rPr>
        <w:t xml:space="preserve"> </w:t>
      </w:r>
      <w:r w:rsidR="008E1218">
        <w:rPr>
          <w:rFonts w:ascii="Arial" w:hAnsi="Arial" w:cs="Arial"/>
          <w:sz w:val="24"/>
          <w:szCs w:val="24"/>
        </w:rPr>
        <w:t>que</w:t>
      </w:r>
      <w:r w:rsidR="00C57500">
        <w:rPr>
          <w:rFonts w:ascii="Arial" w:hAnsi="Arial" w:cs="Arial"/>
          <w:sz w:val="24"/>
          <w:szCs w:val="24"/>
        </w:rPr>
        <w:t xml:space="preserve"> segundo Paula (2016),</w:t>
      </w:r>
      <w:r>
        <w:rPr>
          <w:rFonts w:ascii="Arial" w:hAnsi="Arial" w:cs="Arial"/>
          <w:sz w:val="24"/>
          <w:szCs w:val="24"/>
        </w:rPr>
        <w:t xml:space="preserve"> </w:t>
      </w:r>
      <w:r w:rsidR="00C16988" w:rsidRPr="00C16988">
        <w:rPr>
          <w:rFonts w:ascii="Arial" w:hAnsi="Arial" w:cs="Arial"/>
          <w:sz w:val="24"/>
          <w:szCs w:val="24"/>
        </w:rPr>
        <w:t>é um framework para gestão e p</w:t>
      </w:r>
      <w:r w:rsidR="008E1218">
        <w:rPr>
          <w:rFonts w:ascii="Arial" w:hAnsi="Arial" w:cs="Arial"/>
          <w:sz w:val="24"/>
          <w:szCs w:val="24"/>
        </w:rPr>
        <w:t>lanejamento de projetos usado</w:t>
      </w:r>
      <w:r w:rsidR="00C16988" w:rsidRPr="00C16988">
        <w:rPr>
          <w:rFonts w:ascii="Arial" w:hAnsi="Arial" w:cs="Arial"/>
          <w:sz w:val="24"/>
          <w:szCs w:val="24"/>
        </w:rPr>
        <w:t xml:space="preserve"> no desenvolvimento do software. Ess</w:t>
      </w:r>
      <w:r w:rsidR="00C16988">
        <w:rPr>
          <w:rFonts w:ascii="Arial" w:hAnsi="Arial" w:cs="Arial"/>
          <w:sz w:val="24"/>
          <w:szCs w:val="24"/>
        </w:rPr>
        <w:t>a</w:t>
      </w:r>
      <w:r w:rsidR="00C16988" w:rsidRPr="00C16988">
        <w:rPr>
          <w:rFonts w:ascii="Arial" w:hAnsi="Arial" w:cs="Arial"/>
          <w:sz w:val="24"/>
          <w:szCs w:val="24"/>
        </w:rPr>
        <w:t xml:space="preserve"> metodologia recomenda que a evolução do projeto seja feita por meio de uma sequência de sprints,</w:t>
      </w:r>
      <w:r w:rsidR="008E1218">
        <w:rPr>
          <w:rFonts w:ascii="Arial" w:hAnsi="Arial" w:cs="Arial"/>
          <w:sz w:val="24"/>
          <w:szCs w:val="24"/>
        </w:rPr>
        <w:t xml:space="preserve"> que por sua vez, </w:t>
      </w:r>
      <w:r w:rsidR="00C16988" w:rsidRPr="00C16988">
        <w:rPr>
          <w:rFonts w:ascii="Arial" w:hAnsi="Arial" w:cs="Arial"/>
          <w:sz w:val="24"/>
          <w:szCs w:val="24"/>
        </w:rPr>
        <w:t>são ciclos do</w:t>
      </w:r>
      <w:r w:rsidR="00C16988">
        <w:rPr>
          <w:rFonts w:ascii="Arial" w:hAnsi="Arial" w:cs="Arial"/>
          <w:sz w:val="24"/>
          <w:szCs w:val="24"/>
        </w:rPr>
        <w:t>s</w:t>
      </w:r>
      <w:r w:rsidR="00C16988" w:rsidRPr="00C16988">
        <w:rPr>
          <w:rFonts w:ascii="Arial" w:hAnsi="Arial" w:cs="Arial"/>
          <w:sz w:val="24"/>
          <w:szCs w:val="24"/>
        </w:rPr>
        <w:t xml:space="preserve"> pr</w:t>
      </w:r>
      <w:r w:rsidR="008E1218">
        <w:rPr>
          <w:rFonts w:ascii="Arial" w:hAnsi="Arial" w:cs="Arial"/>
          <w:sz w:val="24"/>
          <w:szCs w:val="24"/>
        </w:rPr>
        <w:t>ojetos que foram divididos. Esse</w:t>
      </w:r>
      <w:r w:rsidR="00C16988" w:rsidRPr="00C16988">
        <w:rPr>
          <w:rFonts w:ascii="Arial" w:hAnsi="Arial" w:cs="Arial"/>
          <w:sz w:val="24"/>
          <w:szCs w:val="24"/>
        </w:rPr>
        <w:t xml:space="preserve"> sprint representa um </w:t>
      </w:r>
      <w:r w:rsidR="00C16988" w:rsidRPr="00980F8C">
        <w:rPr>
          <w:rFonts w:ascii="Arial" w:hAnsi="Arial" w:cs="Arial"/>
          <w:i/>
          <w:iCs/>
          <w:sz w:val="24"/>
          <w:szCs w:val="24"/>
        </w:rPr>
        <w:t>Time Box</w:t>
      </w:r>
      <w:r w:rsidR="00C16988" w:rsidRPr="00C16988">
        <w:rPr>
          <w:rFonts w:ascii="Arial" w:hAnsi="Arial" w:cs="Arial"/>
          <w:sz w:val="24"/>
          <w:szCs w:val="24"/>
        </w:rPr>
        <w:t xml:space="preserve">, que são um conjunto de atividades </w:t>
      </w:r>
      <w:r w:rsidR="008E1218">
        <w:rPr>
          <w:rFonts w:ascii="Arial" w:hAnsi="Arial" w:cs="Arial"/>
          <w:sz w:val="24"/>
          <w:szCs w:val="24"/>
        </w:rPr>
        <w:t>do projeto a serem executados. O</w:t>
      </w:r>
      <w:r w:rsidR="00C16988" w:rsidRPr="00C16988">
        <w:rPr>
          <w:rFonts w:ascii="Arial" w:hAnsi="Arial" w:cs="Arial"/>
          <w:sz w:val="24"/>
          <w:szCs w:val="24"/>
        </w:rPr>
        <w:t>s sprints</w:t>
      </w:r>
      <w:r w:rsidR="008E1218">
        <w:rPr>
          <w:rFonts w:ascii="Arial" w:hAnsi="Arial" w:cs="Arial"/>
          <w:sz w:val="24"/>
          <w:szCs w:val="24"/>
        </w:rPr>
        <w:t xml:space="preserve"> tem um tempo em que são mantido</w:t>
      </w:r>
      <w:r w:rsidR="00C16988" w:rsidRPr="00C16988">
        <w:rPr>
          <w:rFonts w:ascii="Arial" w:hAnsi="Arial" w:cs="Arial"/>
          <w:sz w:val="24"/>
          <w:szCs w:val="24"/>
        </w:rPr>
        <w:t>s em caixas com duração de duas a quatro semanas geralmente.</w:t>
      </w:r>
    </w:p>
    <w:p w14:paraId="505C6A61" w14:textId="2A574084" w:rsidR="00744700" w:rsidRPr="00744700" w:rsidRDefault="00744700" w:rsidP="00744700">
      <w:pPr>
        <w:spacing w:line="360" w:lineRule="auto"/>
        <w:ind w:firstLine="708"/>
        <w:jc w:val="both"/>
        <w:rPr>
          <w:rFonts w:ascii="Arial" w:hAnsi="Arial" w:cs="Arial"/>
          <w:sz w:val="24"/>
          <w:szCs w:val="24"/>
        </w:rPr>
      </w:pPr>
      <w:r w:rsidRPr="00744700">
        <w:rPr>
          <w:rFonts w:ascii="Arial" w:hAnsi="Arial" w:cs="Arial"/>
          <w:sz w:val="24"/>
          <w:szCs w:val="24"/>
        </w:rPr>
        <w:lastRenderedPageBreak/>
        <w:t>Essa metodologia propõe que haja reuniões rápidas, objetivas e frequentes para que possa ser alinhado junto com a equipe o que está sendo feito, e analisar formas de melhorar e agilizar o processo</w:t>
      </w:r>
      <w:r w:rsidR="00C57500">
        <w:rPr>
          <w:rFonts w:ascii="Arial" w:hAnsi="Arial" w:cs="Arial"/>
          <w:sz w:val="24"/>
          <w:szCs w:val="24"/>
        </w:rPr>
        <w:t xml:space="preserve"> (Paula, 2016)</w:t>
      </w:r>
      <w:r w:rsidR="008E1218">
        <w:rPr>
          <w:rFonts w:ascii="Arial" w:hAnsi="Arial" w:cs="Arial"/>
          <w:sz w:val="24"/>
          <w:szCs w:val="24"/>
        </w:rPr>
        <w:t>.</w:t>
      </w:r>
    </w:p>
    <w:p w14:paraId="19F8A802" w14:textId="339BAA00" w:rsidR="00BA4AB0" w:rsidRDefault="00ED4213" w:rsidP="00744700">
      <w:pPr>
        <w:spacing w:line="360" w:lineRule="auto"/>
        <w:ind w:firstLine="708"/>
        <w:jc w:val="both"/>
        <w:rPr>
          <w:rFonts w:ascii="Arial" w:hAnsi="Arial" w:cs="Arial"/>
          <w:sz w:val="24"/>
          <w:szCs w:val="24"/>
        </w:rPr>
      </w:pPr>
      <w:r>
        <w:rPr>
          <w:rFonts w:ascii="Arial" w:hAnsi="Arial" w:cs="Arial"/>
          <w:sz w:val="24"/>
          <w:szCs w:val="24"/>
        </w:rPr>
        <w:t>Segundo o autor citado acima, o</w:t>
      </w:r>
      <w:r w:rsidR="00744700" w:rsidRPr="00744700">
        <w:rPr>
          <w:rFonts w:ascii="Arial" w:hAnsi="Arial" w:cs="Arial"/>
          <w:sz w:val="24"/>
          <w:szCs w:val="24"/>
        </w:rPr>
        <w:t>s principais pontos do Scrum são o acompanhamento de perto do projeto, e manter o registro de tarefas de forma visual em quadros que apontam o que deve ser feito, o</w:t>
      </w:r>
      <w:r w:rsidR="00744700">
        <w:rPr>
          <w:rFonts w:ascii="Arial" w:hAnsi="Arial" w:cs="Arial"/>
          <w:sz w:val="24"/>
          <w:szCs w:val="24"/>
        </w:rPr>
        <w:t xml:space="preserve"> </w:t>
      </w:r>
      <w:r w:rsidR="00744700" w:rsidRPr="00744700">
        <w:rPr>
          <w:rFonts w:ascii="Arial" w:hAnsi="Arial" w:cs="Arial"/>
          <w:sz w:val="24"/>
          <w:szCs w:val="24"/>
        </w:rPr>
        <w:t>que está em andamento e o que já foi concluído ou está parado, facilitando a forma de enxergar como está o andamento do projeto.</w:t>
      </w:r>
    </w:p>
    <w:p w14:paraId="07AFAA0A" w14:textId="152FF020" w:rsidR="00DC2A62" w:rsidRPr="00A9274C" w:rsidRDefault="00B55BA4" w:rsidP="00A9274C">
      <w:pPr>
        <w:pStyle w:val="Ttulo4"/>
        <w:spacing w:line="360" w:lineRule="auto"/>
        <w:rPr>
          <w:rFonts w:ascii="Arial" w:hAnsi="Arial" w:cs="Arial"/>
          <w:b/>
          <w:bCs/>
          <w:i w:val="0"/>
          <w:iCs w:val="0"/>
          <w:color w:val="auto"/>
          <w:sz w:val="24"/>
          <w:szCs w:val="24"/>
        </w:rPr>
      </w:pPr>
      <w:r>
        <w:rPr>
          <w:rFonts w:ascii="Arial" w:hAnsi="Arial" w:cs="Arial"/>
          <w:b/>
          <w:bCs/>
          <w:color w:val="auto"/>
        </w:rPr>
        <w:tab/>
      </w:r>
      <w:bookmarkStart w:id="52" w:name="_Toc25144002"/>
      <w:r w:rsidR="00980F8C" w:rsidRPr="00A9274C">
        <w:rPr>
          <w:rFonts w:ascii="Arial" w:hAnsi="Arial" w:cs="Arial"/>
          <w:b/>
          <w:bCs/>
          <w:i w:val="0"/>
          <w:iCs w:val="0"/>
          <w:color w:val="auto"/>
          <w:sz w:val="24"/>
          <w:szCs w:val="24"/>
        </w:rPr>
        <w:t>3.2.</w:t>
      </w:r>
      <w:r w:rsidR="00091B60" w:rsidRPr="00A9274C">
        <w:rPr>
          <w:rFonts w:ascii="Arial" w:hAnsi="Arial" w:cs="Arial"/>
          <w:b/>
          <w:bCs/>
          <w:i w:val="0"/>
          <w:iCs w:val="0"/>
          <w:color w:val="auto"/>
          <w:sz w:val="24"/>
          <w:szCs w:val="24"/>
        </w:rPr>
        <w:t>1.2</w:t>
      </w:r>
      <w:r w:rsidR="00980F8C" w:rsidRPr="00A9274C">
        <w:rPr>
          <w:rFonts w:ascii="Arial" w:hAnsi="Arial" w:cs="Arial"/>
          <w:b/>
          <w:bCs/>
          <w:i w:val="0"/>
          <w:iCs w:val="0"/>
          <w:color w:val="auto"/>
          <w:sz w:val="24"/>
          <w:szCs w:val="24"/>
        </w:rPr>
        <w:t xml:space="preserve"> UML</w:t>
      </w:r>
      <w:bookmarkEnd w:id="52"/>
    </w:p>
    <w:p w14:paraId="75D58342" w14:textId="7F8ED5CB" w:rsidR="00980F8C" w:rsidRPr="00A9274C" w:rsidRDefault="00DC2A62" w:rsidP="00A9274C">
      <w:pPr>
        <w:spacing w:line="360" w:lineRule="auto"/>
        <w:jc w:val="both"/>
        <w:rPr>
          <w:rFonts w:ascii="Arial" w:hAnsi="Arial" w:cs="Arial"/>
          <w:sz w:val="24"/>
          <w:szCs w:val="24"/>
        </w:rPr>
      </w:pPr>
      <w:r>
        <w:tab/>
      </w:r>
      <w:r w:rsidR="0053321C" w:rsidRPr="00A9274C">
        <w:rPr>
          <w:rFonts w:ascii="Arial" w:hAnsi="Arial" w:cs="Arial"/>
          <w:sz w:val="24"/>
          <w:szCs w:val="24"/>
        </w:rPr>
        <w:t>Como já citado anteriormente a</w:t>
      </w:r>
      <w:r w:rsidRPr="00A9274C">
        <w:rPr>
          <w:rFonts w:ascii="Arial" w:hAnsi="Arial" w:cs="Arial"/>
          <w:sz w:val="24"/>
          <w:szCs w:val="24"/>
        </w:rPr>
        <w:t xml:space="preserve"> Linguagem de Modelagem Unificada (UML) é uma linguagem padrão para descrever e documentar projetos de software. Ela pode ser utilizada para especificar, visualizar, construir e documentar os elementos do software</w:t>
      </w:r>
      <w:r w:rsidR="00E10418">
        <w:rPr>
          <w:rFonts w:ascii="Arial" w:hAnsi="Arial" w:cs="Arial"/>
          <w:sz w:val="24"/>
          <w:szCs w:val="24"/>
        </w:rPr>
        <w:t xml:space="preserve"> (Pressman, 2011)</w:t>
      </w:r>
      <w:r w:rsidRPr="00A9274C">
        <w:rPr>
          <w:rFonts w:ascii="Arial" w:hAnsi="Arial" w:cs="Arial"/>
          <w:sz w:val="24"/>
          <w:szCs w:val="24"/>
        </w:rPr>
        <w:t>.</w:t>
      </w:r>
    </w:p>
    <w:p w14:paraId="331FE629" w14:textId="768AF3D3" w:rsidR="00DA3BAC" w:rsidRDefault="00594E8A" w:rsidP="00744700">
      <w:pPr>
        <w:spacing w:line="360" w:lineRule="auto"/>
        <w:ind w:firstLine="708"/>
        <w:jc w:val="both"/>
        <w:rPr>
          <w:rFonts w:ascii="Arial" w:hAnsi="Arial" w:cs="Arial"/>
          <w:sz w:val="24"/>
          <w:szCs w:val="24"/>
        </w:rPr>
      </w:pPr>
      <w:r>
        <w:rPr>
          <w:rFonts w:ascii="Arial" w:hAnsi="Arial" w:cs="Arial"/>
          <w:sz w:val="24"/>
          <w:szCs w:val="24"/>
        </w:rPr>
        <w:t>O Use Case</w:t>
      </w:r>
      <w:r w:rsidR="00744C94">
        <w:rPr>
          <w:rFonts w:ascii="Arial" w:hAnsi="Arial" w:cs="Arial"/>
          <w:sz w:val="24"/>
          <w:szCs w:val="24"/>
        </w:rPr>
        <w:t xml:space="preserve"> é um dos diagramas</w:t>
      </w:r>
      <w:r w:rsidR="0053321C">
        <w:rPr>
          <w:rFonts w:ascii="Arial" w:hAnsi="Arial" w:cs="Arial"/>
          <w:sz w:val="24"/>
          <w:szCs w:val="24"/>
        </w:rPr>
        <w:t xml:space="preserve"> fornecidos pela U</w:t>
      </w:r>
      <w:r w:rsidR="00744C94">
        <w:rPr>
          <w:rFonts w:ascii="Arial" w:hAnsi="Arial" w:cs="Arial"/>
          <w:sz w:val="24"/>
          <w:szCs w:val="24"/>
        </w:rPr>
        <w:t xml:space="preserve">ML que </w:t>
      </w:r>
      <w:r w:rsidR="00BC4B7E">
        <w:rPr>
          <w:rFonts w:ascii="Arial" w:hAnsi="Arial" w:cs="Arial"/>
          <w:sz w:val="24"/>
          <w:szCs w:val="24"/>
        </w:rPr>
        <w:t>foi</w:t>
      </w:r>
      <w:r w:rsidR="00744C94">
        <w:rPr>
          <w:rFonts w:ascii="Arial" w:hAnsi="Arial" w:cs="Arial"/>
          <w:sz w:val="24"/>
          <w:szCs w:val="24"/>
        </w:rPr>
        <w:t xml:space="preserve"> utiliza</w:t>
      </w:r>
      <w:r w:rsidR="003E0548">
        <w:rPr>
          <w:rFonts w:ascii="Arial" w:hAnsi="Arial" w:cs="Arial"/>
          <w:sz w:val="24"/>
          <w:szCs w:val="24"/>
        </w:rPr>
        <w:t xml:space="preserve">do, </w:t>
      </w:r>
      <w:r w:rsidR="0053321C">
        <w:rPr>
          <w:rFonts w:ascii="Arial" w:hAnsi="Arial" w:cs="Arial"/>
          <w:sz w:val="24"/>
          <w:szCs w:val="24"/>
        </w:rPr>
        <w:t>e</w:t>
      </w:r>
      <w:r>
        <w:rPr>
          <w:rFonts w:ascii="Arial" w:hAnsi="Arial" w:cs="Arial"/>
          <w:sz w:val="24"/>
          <w:szCs w:val="24"/>
        </w:rPr>
        <w:t xml:space="preserve"> segundo </w:t>
      </w:r>
      <w:r w:rsidR="005E4DAC">
        <w:rPr>
          <w:rFonts w:ascii="Arial" w:hAnsi="Arial" w:cs="Arial"/>
          <w:sz w:val="24"/>
          <w:szCs w:val="24"/>
        </w:rPr>
        <w:t>Ribeiro</w:t>
      </w:r>
      <w:r>
        <w:rPr>
          <w:rFonts w:ascii="Arial" w:hAnsi="Arial" w:cs="Arial"/>
          <w:sz w:val="24"/>
          <w:szCs w:val="24"/>
        </w:rPr>
        <w:t xml:space="preserve"> (2012), </w:t>
      </w:r>
      <w:r w:rsidR="00744C94">
        <w:rPr>
          <w:rFonts w:ascii="Arial" w:hAnsi="Arial" w:cs="Arial"/>
          <w:sz w:val="24"/>
          <w:szCs w:val="24"/>
        </w:rPr>
        <w:t xml:space="preserve">o diagrama de use case </w:t>
      </w:r>
      <w:r>
        <w:rPr>
          <w:rFonts w:ascii="Arial" w:hAnsi="Arial" w:cs="Arial"/>
          <w:sz w:val="24"/>
          <w:szCs w:val="24"/>
        </w:rPr>
        <w:t>documenta o ponto de vista do usuário, ele descreve as principais funcionalidades do sistema e a interação dessas funcionalidades com o usuário do sistema. O diag</w:t>
      </w:r>
      <w:r w:rsidR="00A06F94">
        <w:rPr>
          <w:rFonts w:ascii="Arial" w:hAnsi="Arial" w:cs="Arial"/>
          <w:sz w:val="24"/>
          <w:szCs w:val="24"/>
        </w:rPr>
        <w:t>rama é</w:t>
      </w:r>
      <w:r>
        <w:rPr>
          <w:rFonts w:ascii="Arial" w:hAnsi="Arial" w:cs="Arial"/>
          <w:sz w:val="24"/>
          <w:szCs w:val="24"/>
        </w:rPr>
        <w:t xml:space="preserve"> derivado d</w:t>
      </w:r>
      <w:r w:rsidR="006D3D4B">
        <w:rPr>
          <w:rFonts w:ascii="Arial" w:hAnsi="Arial" w:cs="Arial"/>
          <w:sz w:val="24"/>
          <w:szCs w:val="24"/>
        </w:rPr>
        <w:t>o levantamento</w:t>
      </w:r>
      <w:r>
        <w:rPr>
          <w:rFonts w:ascii="Arial" w:hAnsi="Arial" w:cs="Arial"/>
          <w:sz w:val="24"/>
          <w:szCs w:val="24"/>
        </w:rPr>
        <w:t xml:space="preserve"> dos requisitos do sistema</w:t>
      </w:r>
      <w:r w:rsidR="003E0548">
        <w:rPr>
          <w:rFonts w:ascii="Arial" w:hAnsi="Arial" w:cs="Arial"/>
          <w:sz w:val="24"/>
          <w:szCs w:val="24"/>
        </w:rPr>
        <w:t>,</w:t>
      </w:r>
      <w:r w:rsidR="00E101C9">
        <w:rPr>
          <w:rFonts w:ascii="Arial" w:hAnsi="Arial" w:cs="Arial"/>
          <w:sz w:val="24"/>
          <w:szCs w:val="24"/>
        </w:rPr>
        <w:t xml:space="preserve"> esses requisitos são obtidos através das necessidades do usuário</w:t>
      </w:r>
      <w:r>
        <w:rPr>
          <w:rFonts w:ascii="Arial" w:hAnsi="Arial" w:cs="Arial"/>
          <w:sz w:val="24"/>
          <w:szCs w:val="24"/>
        </w:rPr>
        <w:t>.</w:t>
      </w:r>
    </w:p>
    <w:p w14:paraId="6A46AC45" w14:textId="67FC673E" w:rsidR="007A0192" w:rsidRDefault="00594E8A" w:rsidP="00D560A5">
      <w:pPr>
        <w:spacing w:line="360" w:lineRule="auto"/>
        <w:ind w:firstLine="708"/>
        <w:jc w:val="both"/>
        <w:rPr>
          <w:rFonts w:ascii="Arial" w:hAnsi="Arial" w:cs="Arial"/>
          <w:sz w:val="24"/>
          <w:szCs w:val="24"/>
        </w:rPr>
      </w:pPr>
      <w:r>
        <w:rPr>
          <w:rFonts w:ascii="Arial" w:hAnsi="Arial" w:cs="Arial"/>
          <w:sz w:val="24"/>
          <w:szCs w:val="24"/>
        </w:rPr>
        <w:t xml:space="preserve">Conforme </w:t>
      </w:r>
      <w:r w:rsidR="00FB034F">
        <w:rPr>
          <w:rFonts w:ascii="Arial" w:hAnsi="Arial" w:cs="Arial"/>
          <w:sz w:val="24"/>
          <w:szCs w:val="24"/>
        </w:rPr>
        <w:t>Tybel</w:t>
      </w:r>
      <w:r w:rsidR="00C7549C">
        <w:rPr>
          <w:rFonts w:ascii="Arial" w:hAnsi="Arial" w:cs="Arial"/>
          <w:sz w:val="24"/>
          <w:szCs w:val="24"/>
        </w:rPr>
        <w:t xml:space="preserve"> (</w:t>
      </w:r>
      <w:r>
        <w:rPr>
          <w:rFonts w:ascii="Arial" w:hAnsi="Arial" w:cs="Arial"/>
          <w:sz w:val="24"/>
          <w:szCs w:val="24"/>
        </w:rPr>
        <w:t>2016)</w:t>
      </w:r>
      <w:r w:rsidR="00D560A5">
        <w:rPr>
          <w:rFonts w:ascii="Arial" w:hAnsi="Arial" w:cs="Arial"/>
          <w:sz w:val="24"/>
          <w:szCs w:val="24"/>
        </w:rPr>
        <w:t>, o diagrama de classes é uma representação  estática utilizada para descrever</w:t>
      </w:r>
      <w:r w:rsidR="008A6228">
        <w:rPr>
          <w:rFonts w:ascii="Arial" w:hAnsi="Arial" w:cs="Arial"/>
          <w:sz w:val="24"/>
          <w:szCs w:val="24"/>
        </w:rPr>
        <w:t xml:space="preserve"> </w:t>
      </w:r>
      <w:r w:rsidR="00D560A5">
        <w:rPr>
          <w:rFonts w:ascii="Arial" w:hAnsi="Arial" w:cs="Arial"/>
          <w:sz w:val="24"/>
          <w:szCs w:val="24"/>
        </w:rPr>
        <w:t>a estrutura do sistema, mostrando as classes, atributos, e as relações entre os objetos</w:t>
      </w:r>
      <w:r w:rsidR="00744C94">
        <w:rPr>
          <w:rFonts w:ascii="Arial" w:hAnsi="Arial" w:cs="Arial"/>
          <w:sz w:val="24"/>
          <w:szCs w:val="24"/>
        </w:rPr>
        <w:t>. Esse diagrama faz parte da linguagem de modelagem do sistema (UML).</w:t>
      </w:r>
      <w:r w:rsidR="00DA3BAC">
        <w:rPr>
          <w:rFonts w:ascii="Arial" w:hAnsi="Arial" w:cs="Arial"/>
          <w:sz w:val="24"/>
          <w:szCs w:val="24"/>
        </w:rPr>
        <w:t xml:space="preserve"> Esse diagrama é composto p</w:t>
      </w:r>
      <w:r w:rsidR="003E0548">
        <w:rPr>
          <w:rFonts w:ascii="Arial" w:hAnsi="Arial" w:cs="Arial"/>
          <w:sz w:val="24"/>
          <w:szCs w:val="24"/>
        </w:rPr>
        <w:t>or quatro partes, o cenário que</w:t>
      </w:r>
      <w:r w:rsidR="00DA3BAC">
        <w:rPr>
          <w:rFonts w:ascii="Arial" w:hAnsi="Arial" w:cs="Arial"/>
          <w:sz w:val="24"/>
          <w:szCs w:val="24"/>
        </w:rPr>
        <w:t xml:space="preserve"> mostra a sequência dos eventos que ocorrem quando o usuário interage com o sistema, o ator que é um tipo </w:t>
      </w:r>
      <w:r w:rsidR="00167820">
        <w:rPr>
          <w:rFonts w:ascii="Arial" w:hAnsi="Arial" w:cs="Arial"/>
          <w:sz w:val="24"/>
          <w:szCs w:val="24"/>
        </w:rPr>
        <w:t>de usuário do sistema, o use case é uma funcionalidade realizada pelo ator que é o usuário e por último a comunicação que é a ligação entre o ator (usuário) e o caso de uso.</w:t>
      </w:r>
    </w:p>
    <w:p w14:paraId="07701ED3" w14:textId="41C2E3B9" w:rsidR="001207A2" w:rsidRPr="00E607F2" w:rsidRDefault="001207A2" w:rsidP="001207A2">
      <w:pPr>
        <w:pStyle w:val="Legenda"/>
        <w:jc w:val="center"/>
        <w:rPr>
          <w:rFonts w:ascii="Arial" w:hAnsi="Arial" w:cs="Arial"/>
          <w:i w:val="0"/>
          <w:iCs w:val="0"/>
          <w:color w:val="auto"/>
          <w:sz w:val="22"/>
          <w:szCs w:val="22"/>
        </w:rPr>
      </w:pPr>
      <w:bookmarkStart w:id="53" w:name="_Toc25156575"/>
      <w:r w:rsidRPr="00E607F2">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3</w:t>
      </w:r>
      <w:r>
        <w:rPr>
          <w:rFonts w:ascii="Arial" w:hAnsi="Arial" w:cs="Arial"/>
          <w:i w:val="0"/>
          <w:iCs w:val="0"/>
          <w:color w:val="auto"/>
          <w:sz w:val="22"/>
          <w:szCs w:val="22"/>
        </w:rPr>
        <w:fldChar w:fldCharType="end"/>
      </w:r>
      <w:r w:rsidRPr="00E607F2">
        <w:rPr>
          <w:rFonts w:ascii="Arial" w:hAnsi="Arial" w:cs="Arial"/>
          <w:i w:val="0"/>
          <w:iCs w:val="0"/>
          <w:color w:val="auto"/>
          <w:sz w:val="22"/>
          <w:szCs w:val="22"/>
        </w:rPr>
        <w:t>- Ator do caso de Uso</w:t>
      </w:r>
      <w:bookmarkEnd w:id="53"/>
    </w:p>
    <w:p w14:paraId="31F7BE40" w14:textId="77777777" w:rsidR="00167820" w:rsidRDefault="00167820" w:rsidP="00167820">
      <w:pPr>
        <w:keepNext/>
        <w:spacing w:line="360" w:lineRule="auto"/>
        <w:ind w:firstLine="708"/>
        <w:jc w:val="center"/>
      </w:pPr>
      <w:r>
        <w:rPr>
          <w:noProof/>
          <w:lang w:eastAsia="pt-BR"/>
        </w:rPr>
        <w:lastRenderedPageBreak/>
        <w:drawing>
          <wp:inline distT="0" distB="0" distL="0" distR="0" wp14:anchorId="65A9CD27" wp14:editId="57751EB6">
            <wp:extent cx="2076450" cy="714375"/>
            <wp:effectExtent l="190500" t="190500" r="190500" b="200025"/>
            <wp:docPr id="3201" name="Imagem 3201" descr="Resultado de imagem para ator no 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ator no caso de us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6450" cy="714375"/>
                    </a:xfrm>
                    <a:prstGeom prst="rect">
                      <a:avLst/>
                    </a:prstGeom>
                    <a:ln>
                      <a:noFill/>
                    </a:ln>
                    <a:effectLst>
                      <a:outerShdw blurRad="190500" algn="tl" rotWithShape="0">
                        <a:srgbClr val="000000">
                          <a:alpha val="70000"/>
                        </a:srgbClr>
                      </a:outerShdw>
                    </a:effectLst>
                  </pic:spPr>
                </pic:pic>
              </a:graphicData>
            </a:graphic>
          </wp:inline>
        </w:drawing>
      </w:r>
    </w:p>
    <w:p w14:paraId="28C69D31" w14:textId="6265F63E" w:rsidR="00167820" w:rsidRDefault="00167820" w:rsidP="00167820">
      <w:pPr>
        <w:jc w:val="center"/>
        <w:rPr>
          <w:rFonts w:ascii="Arial" w:hAnsi="Arial" w:cs="Arial"/>
          <w:sz w:val="20"/>
          <w:szCs w:val="20"/>
        </w:rPr>
      </w:pPr>
      <w:r w:rsidRPr="00E607F2">
        <w:rPr>
          <w:rFonts w:ascii="Arial" w:hAnsi="Arial" w:cs="Arial"/>
        </w:rPr>
        <w:t xml:space="preserve">Fonte: Elaborado pelos </w:t>
      </w:r>
      <w:r w:rsidR="0035476F">
        <w:rPr>
          <w:rFonts w:ascii="Arial" w:hAnsi="Arial" w:cs="Arial"/>
        </w:rPr>
        <w:t>Autores (2019)</w:t>
      </w:r>
    </w:p>
    <w:p w14:paraId="45B37992" w14:textId="62B13C46" w:rsidR="00E914C5" w:rsidRDefault="00167820" w:rsidP="00AD5ECF">
      <w:pPr>
        <w:spacing w:line="360" w:lineRule="auto"/>
        <w:jc w:val="both"/>
        <w:rPr>
          <w:rFonts w:ascii="Arial" w:hAnsi="Arial" w:cs="Arial"/>
          <w:sz w:val="24"/>
          <w:szCs w:val="24"/>
        </w:rPr>
      </w:pPr>
      <w:r>
        <w:rPr>
          <w:rFonts w:ascii="Arial" w:hAnsi="Arial" w:cs="Arial"/>
          <w:sz w:val="24"/>
          <w:szCs w:val="24"/>
        </w:rPr>
        <w:tab/>
      </w:r>
      <w:r w:rsidR="00AD5ECF">
        <w:rPr>
          <w:rFonts w:ascii="Arial" w:hAnsi="Arial" w:cs="Arial"/>
          <w:sz w:val="24"/>
          <w:szCs w:val="24"/>
        </w:rPr>
        <w:t>Conforme ilustrado na figura 3, o caso de uso que são as funcionalidades é representado por um eclipse, ator por um boneco</w:t>
      </w:r>
      <w:r w:rsidR="00091B60">
        <w:rPr>
          <w:rFonts w:ascii="Arial" w:hAnsi="Arial" w:cs="Arial"/>
          <w:sz w:val="24"/>
          <w:szCs w:val="24"/>
        </w:rPr>
        <w:t xml:space="preserve">, </w:t>
      </w:r>
      <w:r w:rsidR="00BC4B7E">
        <w:rPr>
          <w:rFonts w:ascii="Arial" w:hAnsi="Arial" w:cs="Arial"/>
          <w:sz w:val="24"/>
          <w:szCs w:val="24"/>
        </w:rPr>
        <w:t>e a relação entre eles por uma seta, esses símbolos são propostos pela UML</w:t>
      </w:r>
      <w:r w:rsidR="00AD5ECF">
        <w:rPr>
          <w:rFonts w:ascii="Arial" w:hAnsi="Arial" w:cs="Arial"/>
          <w:sz w:val="24"/>
          <w:szCs w:val="24"/>
        </w:rPr>
        <w:t>. É necessário que o caso de uso possua o nome de sua funcionalidade que representam as funções do sistema, que podem ser organizados pela especificação dos relacionamento</w:t>
      </w:r>
      <w:r w:rsidR="003E0548">
        <w:rPr>
          <w:rFonts w:ascii="Arial" w:hAnsi="Arial" w:cs="Arial"/>
          <w:sz w:val="24"/>
          <w:szCs w:val="24"/>
        </w:rPr>
        <w:t xml:space="preserve">s existentes entre eles, </w:t>
      </w:r>
      <w:r w:rsidR="00E04F3D">
        <w:rPr>
          <w:rFonts w:ascii="Arial" w:hAnsi="Arial" w:cs="Arial"/>
          <w:sz w:val="24"/>
          <w:szCs w:val="24"/>
        </w:rPr>
        <w:t>este relacionamento pode ser a inclusão (</w:t>
      </w:r>
      <w:r w:rsidR="00E04F3D">
        <w:rPr>
          <w:rFonts w:ascii="Arial" w:hAnsi="Arial" w:cs="Arial"/>
          <w:i/>
          <w:iCs/>
          <w:sz w:val="24"/>
          <w:szCs w:val="24"/>
        </w:rPr>
        <w:t>includes</w:t>
      </w:r>
      <w:r w:rsidR="00E04F3D">
        <w:rPr>
          <w:rFonts w:ascii="Arial" w:hAnsi="Arial" w:cs="Arial"/>
          <w:sz w:val="24"/>
          <w:szCs w:val="24"/>
        </w:rPr>
        <w:t>).</w:t>
      </w:r>
      <w:r w:rsidR="00AD5ECF">
        <w:rPr>
          <w:rFonts w:ascii="Arial" w:hAnsi="Arial" w:cs="Arial"/>
          <w:sz w:val="24"/>
          <w:szCs w:val="24"/>
        </w:rPr>
        <w:t xml:space="preserve"> </w:t>
      </w:r>
      <w:r w:rsidR="00E04F3D">
        <w:rPr>
          <w:rFonts w:ascii="Arial" w:hAnsi="Arial" w:cs="Arial"/>
          <w:sz w:val="24"/>
          <w:szCs w:val="24"/>
        </w:rPr>
        <w:t xml:space="preserve">Esta </w:t>
      </w:r>
      <w:r w:rsidR="00AD5ECF">
        <w:rPr>
          <w:rFonts w:ascii="Arial" w:hAnsi="Arial" w:cs="Arial"/>
          <w:sz w:val="24"/>
          <w:szCs w:val="24"/>
        </w:rPr>
        <w:t>funcionalidade do caso de uso</w:t>
      </w:r>
      <w:r w:rsidR="00E04F3D">
        <w:rPr>
          <w:rFonts w:ascii="Arial" w:hAnsi="Arial" w:cs="Arial"/>
          <w:sz w:val="24"/>
          <w:szCs w:val="24"/>
        </w:rPr>
        <w:t xml:space="preserve"> ao ser</w:t>
      </w:r>
      <w:r w:rsidR="00AD5ECF">
        <w:rPr>
          <w:rFonts w:ascii="Arial" w:hAnsi="Arial" w:cs="Arial"/>
          <w:sz w:val="24"/>
          <w:szCs w:val="24"/>
        </w:rPr>
        <w:t xml:space="preserve"> executada</w:t>
      </w:r>
      <w:r w:rsidR="00E04F3D">
        <w:rPr>
          <w:rFonts w:ascii="Arial" w:hAnsi="Arial" w:cs="Arial"/>
          <w:sz w:val="24"/>
          <w:szCs w:val="24"/>
        </w:rPr>
        <w:t xml:space="preserve"> inclui </w:t>
      </w:r>
      <w:r w:rsidR="00495A8A">
        <w:rPr>
          <w:rFonts w:ascii="Arial" w:hAnsi="Arial" w:cs="Arial"/>
          <w:sz w:val="24"/>
          <w:szCs w:val="24"/>
        </w:rPr>
        <w:t>obrigatoriamente a</w:t>
      </w:r>
      <w:r w:rsidR="00E04F3D">
        <w:rPr>
          <w:rFonts w:ascii="Arial" w:hAnsi="Arial" w:cs="Arial"/>
          <w:sz w:val="24"/>
          <w:szCs w:val="24"/>
        </w:rPr>
        <w:t>o caso de uso que foi chamado. Outro relacionamento é o de</w:t>
      </w:r>
      <w:r w:rsidR="00AD5ECF">
        <w:rPr>
          <w:rFonts w:ascii="Arial" w:hAnsi="Arial" w:cs="Arial"/>
          <w:sz w:val="24"/>
          <w:szCs w:val="24"/>
        </w:rPr>
        <w:t xml:space="preserve"> extensão (</w:t>
      </w:r>
      <w:r w:rsidR="00AD5ECF">
        <w:rPr>
          <w:rFonts w:ascii="Arial" w:hAnsi="Arial" w:cs="Arial"/>
          <w:i/>
          <w:iCs/>
          <w:sz w:val="24"/>
          <w:szCs w:val="24"/>
        </w:rPr>
        <w:t>extends</w:t>
      </w:r>
      <w:r w:rsidR="00AD5ECF">
        <w:rPr>
          <w:rFonts w:ascii="Arial" w:hAnsi="Arial" w:cs="Arial"/>
          <w:sz w:val="24"/>
          <w:szCs w:val="24"/>
        </w:rPr>
        <w:t>), que</w:t>
      </w:r>
      <w:r w:rsidR="00615C75">
        <w:rPr>
          <w:rFonts w:ascii="Arial" w:hAnsi="Arial" w:cs="Arial"/>
          <w:sz w:val="24"/>
          <w:szCs w:val="24"/>
        </w:rPr>
        <w:t xml:space="preserve"> é utilizado quando o comportamento do caso de uso pode ser ou não inserido no caso de uso </w:t>
      </w:r>
      <w:r w:rsidR="00E914C5">
        <w:rPr>
          <w:rFonts w:ascii="Arial" w:hAnsi="Arial" w:cs="Arial"/>
          <w:sz w:val="24"/>
          <w:szCs w:val="24"/>
        </w:rPr>
        <w:t>estendido</w:t>
      </w:r>
      <w:r w:rsidR="00615C75">
        <w:rPr>
          <w:rFonts w:ascii="Arial" w:hAnsi="Arial" w:cs="Arial"/>
          <w:sz w:val="24"/>
          <w:szCs w:val="24"/>
        </w:rPr>
        <w:t>.</w:t>
      </w:r>
      <w:r w:rsidR="00E914C5">
        <w:rPr>
          <w:rFonts w:ascii="Arial" w:hAnsi="Arial" w:cs="Arial"/>
          <w:sz w:val="24"/>
          <w:szCs w:val="24"/>
        </w:rPr>
        <w:t xml:space="preserve"> </w:t>
      </w:r>
    </w:p>
    <w:p w14:paraId="46263E19" w14:textId="31661ED2" w:rsidR="001207A2" w:rsidRPr="00E607F2" w:rsidRDefault="001207A2" w:rsidP="001207A2">
      <w:pPr>
        <w:pStyle w:val="Legenda"/>
        <w:jc w:val="center"/>
        <w:rPr>
          <w:rFonts w:ascii="Arial" w:hAnsi="Arial" w:cs="Arial"/>
          <w:i w:val="0"/>
          <w:iCs w:val="0"/>
          <w:color w:val="auto"/>
          <w:sz w:val="22"/>
          <w:szCs w:val="22"/>
        </w:rPr>
      </w:pPr>
      <w:bookmarkStart w:id="54" w:name="_Toc25156576"/>
      <w:r w:rsidRPr="00E607F2">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4</w:t>
      </w:r>
      <w:r>
        <w:rPr>
          <w:rFonts w:ascii="Arial" w:hAnsi="Arial" w:cs="Arial"/>
          <w:i w:val="0"/>
          <w:iCs w:val="0"/>
          <w:color w:val="auto"/>
          <w:sz w:val="22"/>
          <w:szCs w:val="22"/>
        </w:rPr>
        <w:fldChar w:fldCharType="end"/>
      </w:r>
      <w:r w:rsidRPr="00E607F2">
        <w:rPr>
          <w:rFonts w:ascii="Arial" w:hAnsi="Arial" w:cs="Arial"/>
          <w:i w:val="0"/>
          <w:iCs w:val="0"/>
          <w:color w:val="auto"/>
          <w:sz w:val="22"/>
          <w:szCs w:val="22"/>
        </w:rPr>
        <w:t>- Generalização entre os atores</w:t>
      </w:r>
      <w:bookmarkEnd w:id="54"/>
    </w:p>
    <w:p w14:paraId="076CCE7D" w14:textId="3AB4698B" w:rsidR="00475EFB" w:rsidRDefault="00475EFB" w:rsidP="00475EFB">
      <w:pPr>
        <w:keepNext/>
        <w:spacing w:line="360" w:lineRule="auto"/>
        <w:jc w:val="center"/>
      </w:pPr>
      <w:r>
        <w:rPr>
          <w:noProof/>
          <w:lang w:eastAsia="pt-BR"/>
        </w:rPr>
        <w:drawing>
          <wp:inline distT="0" distB="0" distL="0" distR="0" wp14:anchorId="194703EE" wp14:editId="4B7373AB">
            <wp:extent cx="3009900" cy="2505075"/>
            <wp:effectExtent l="190500" t="190500" r="190500" b="200025"/>
            <wp:docPr id="3206" name="Imagem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9900" cy="2505075"/>
                    </a:xfrm>
                    <a:prstGeom prst="rect">
                      <a:avLst/>
                    </a:prstGeom>
                    <a:ln>
                      <a:noFill/>
                    </a:ln>
                    <a:effectLst>
                      <a:outerShdw blurRad="190500" algn="tl" rotWithShape="0">
                        <a:srgbClr val="000000">
                          <a:alpha val="70000"/>
                        </a:srgbClr>
                      </a:outerShdw>
                    </a:effectLst>
                  </pic:spPr>
                </pic:pic>
              </a:graphicData>
            </a:graphic>
          </wp:inline>
        </w:drawing>
      </w:r>
    </w:p>
    <w:p w14:paraId="1BDC8D1C" w14:textId="50A81EBF" w:rsidR="00475EFB" w:rsidRPr="00E607F2" w:rsidRDefault="00475EFB" w:rsidP="00475EFB">
      <w:pPr>
        <w:jc w:val="center"/>
        <w:rPr>
          <w:rFonts w:ascii="Arial" w:hAnsi="Arial" w:cs="Arial"/>
        </w:rPr>
      </w:pPr>
      <w:r w:rsidRPr="00E607F2">
        <w:rPr>
          <w:rFonts w:ascii="Arial" w:hAnsi="Arial" w:cs="Arial"/>
        </w:rPr>
        <w:t xml:space="preserve">Fonte: Elaborado pelos </w:t>
      </w:r>
      <w:r w:rsidR="0035476F">
        <w:rPr>
          <w:rFonts w:ascii="Arial" w:hAnsi="Arial" w:cs="Arial"/>
        </w:rPr>
        <w:t>Autores (2019)</w:t>
      </w:r>
    </w:p>
    <w:p w14:paraId="4B0C6CC2" w14:textId="36B51BF4" w:rsidR="007D394D" w:rsidRDefault="00475EFB" w:rsidP="007D394D">
      <w:pPr>
        <w:spacing w:line="360" w:lineRule="auto"/>
        <w:jc w:val="both"/>
        <w:rPr>
          <w:rFonts w:ascii="Arial" w:hAnsi="Arial" w:cs="Arial"/>
          <w:sz w:val="24"/>
          <w:szCs w:val="24"/>
        </w:rPr>
      </w:pPr>
      <w:r>
        <w:rPr>
          <w:rFonts w:ascii="Arial" w:hAnsi="Arial" w:cs="Arial"/>
          <w:sz w:val="24"/>
          <w:szCs w:val="24"/>
        </w:rPr>
        <w:tab/>
        <w:t xml:space="preserve">Pode haver a generalização, como mostrado na figura 4, na qual o ator (administrador) interage não apenas com o caso de uso que ele está relacionado como também tem acesso ao caso de uso que o ator (usuário) que está sendo generalizado está relacionado. </w:t>
      </w:r>
      <w:r w:rsidR="007D394D">
        <w:rPr>
          <w:rFonts w:ascii="Arial" w:hAnsi="Arial" w:cs="Arial"/>
          <w:sz w:val="24"/>
          <w:szCs w:val="24"/>
        </w:rPr>
        <w:br w:type="page"/>
      </w:r>
    </w:p>
    <w:p w14:paraId="74BFA9BC" w14:textId="51F7A10B" w:rsidR="00193407" w:rsidRPr="00317AB3" w:rsidRDefault="00193407" w:rsidP="00317AB3">
      <w:pPr>
        <w:pStyle w:val="Ttulo1"/>
        <w:spacing w:line="360" w:lineRule="auto"/>
        <w:rPr>
          <w:rFonts w:ascii="Arial" w:hAnsi="Arial" w:cs="Arial"/>
          <w:b/>
          <w:bCs/>
        </w:rPr>
      </w:pPr>
      <w:bookmarkStart w:id="55" w:name="_Toc25144003"/>
      <w:r w:rsidRPr="00317AB3">
        <w:rPr>
          <w:rFonts w:ascii="Arial" w:hAnsi="Arial" w:cs="Arial"/>
          <w:b/>
          <w:bCs/>
          <w:color w:val="auto"/>
          <w:sz w:val="28"/>
          <w:szCs w:val="28"/>
        </w:rPr>
        <w:lastRenderedPageBreak/>
        <w:t xml:space="preserve">4. </w:t>
      </w:r>
      <w:r w:rsidR="006435EE" w:rsidRPr="00317AB3">
        <w:rPr>
          <w:rFonts w:ascii="Arial" w:hAnsi="Arial" w:cs="Arial"/>
          <w:b/>
          <w:bCs/>
          <w:color w:val="auto"/>
          <w:sz w:val="28"/>
          <w:szCs w:val="28"/>
        </w:rPr>
        <w:t>Discussão dos resultados</w:t>
      </w:r>
      <w:bookmarkEnd w:id="55"/>
      <w:r w:rsidR="006435EE" w:rsidRPr="00317AB3">
        <w:rPr>
          <w:rFonts w:ascii="Arial" w:hAnsi="Arial" w:cs="Arial"/>
          <w:b/>
          <w:bCs/>
          <w:color w:val="auto"/>
          <w:sz w:val="28"/>
          <w:szCs w:val="28"/>
        </w:rPr>
        <w:t xml:space="preserve"> </w:t>
      </w:r>
    </w:p>
    <w:p w14:paraId="4ED575B4" w14:textId="650C7948" w:rsidR="00906135" w:rsidRDefault="00906135" w:rsidP="00317AB3">
      <w:pPr>
        <w:spacing w:line="360" w:lineRule="auto"/>
        <w:jc w:val="both"/>
        <w:rPr>
          <w:rFonts w:ascii="Arial" w:hAnsi="Arial" w:cs="Arial"/>
          <w:bCs/>
          <w:sz w:val="24"/>
        </w:rPr>
      </w:pPr>
      <w:r>
        <w:rPr>
          <w:rFonts w:ascii="Arial" w:hAnsi="Arial" w:cs="Arial"/>
          <w:b/>
          <w:sz w:val="28"/>
          <w:szCs w:val="24"/>
        </w:rPr>
        <w:tab/>
      </w:r>
      <w:r w:rsidR="00DF54AE" w:rsidRPr="00F57B77">
        <w:rPr>
          <w:rFonts w:ascii="Arial" w:hAnsi="Arial" w:cs="Arial"/>
          <w:bCs/>
          <w:sz w:val="24"/>
        </w:rPr>
        <w:t xml:space="preserve">Na </w:t>
      </w:r>
      <w:r w:rsidR="00E04F3D">
        <w:rPr>
          <w:rFonts w:ascii="Arial" w:hAnsi="Arial" w:cs="Arial"/>
          <w:bCs/>
          <w:sz w:val="24"/>
        </w:rPr>
        <w:t>hipótese</w:t>
      </w:r>
      <w:r w:rsidR="00DF54AE" w:rsidRPr="00F57B77">
        <w:rPr>
          <w:rFonts w:ascii="Arial" w:hAnsi="Arial" w:cs="Arial"/>
          <w:bCs/>
          <w:sz w:val="24"/>
        </w:rPr>
        <w:t xml:space="preserve"> de desenvolver um sistema com a proposta de auxiliar as empresas</w:t>
      </w:r>
      <w:r w:rsidR="00F57B77" w:rsidRPr="00F57B77">
        <w:rPr>
          <w:rFonts w:ascii="Arial" w:hAnsi="Arial" w:cs="Arial"/>
          <w:bCs/>
          <w:sz w:val="24"/>
        </w:rPr>
        <w:t xml:space="preserve"> logísticas no carregamento, entrega do produto</w:t>
      </w:r>
      <w:r w:rsidR="00F57B77">
        <w:rPr>
          <w:rFonts w:ascii="Arial" w:hAnsi="Arial" w:cs="Arial"/>
          <w:bCs/>
          <w:sz w:val="24"/>
        </w:rPr>
        <w:t>, bem como também, auxiliar</w:t>
      </w:r>
      <w:r w:rsidR="00F57B77" w:rsidRPr="00F57B77">
        <w:rPr>
          <w:rFonts w:ascii="Arial" w:hAnsi="Arial" w:cs="Arial"/>
          <w:bCs/>
          <w:sz w:val="24"/>
        </w:rPr>
        <w:t xml:space="preserve"> em um melhor controle das mercadorias a serem entregues, </w:t>
      </w:r>
      <w:r w:rsidR="00F57B77">
        <w:rPr>
          <w:rFonts w:ascii="Arial" w:hAnsi="Arial" w:cs="Arial"/>
          <w:bCs/>
          <w:sz w:val="24"/>
        </w:rPr>
        <w:t>d</w:t>
      </w:r>
      <w:r w:rsidR="00F57B77" w:rsidRPr="00F57B77">
        <w:rPr>
          <w:rFonts w:ascii="Arial" w:hAnsi="Arial" w:cs="Arial"/>
          <w:bCs/>
          <w:sz w:val="24"/>
        </w:rPr>
        <w:t>os clientes e funcionários da empresa</w:t>
      </w:r>
      <w:r w:rsidR="00F57B77">
        <w:rPr>
          <w:rFonts w:ascii="Arial" w:hAnsi="Arial" w:cs="Arial"/>
          <w:bCs/>
          <w:sz w:val="24"/>
        </w:rPr>
        <w:t>, teve-se como resultado o Transit.</w:t>
      </w:r>
    </w:p>
    <w:p w14:paraId="63C44562" w14:textId="73874EEF" w:rsidR="00F57B77" w:rsidRDefault="00F57B77" w:rsidP="00F57B77">
      <w:pPr>
        <w:spacing w:line="360" w:lineRule="auto"/>
        <w:jc w:val="both"/>
        <w:rPr>
          <w:rFonts w:ascii="Arial" w:hAnsi="Arial" w:cs="Arial"/>
          <w:bCs/>
          <w:sz w:val="24"/>
        </w:rPr>
      </w:pPr>
      <w:r>
        <w:rPr>
          <w:rFonts w:ascii="Arial" w:hAnsi="Arial" w:cs="Arial"/>
          <w:bCs/>
          <w:sz w:val="24"/>
        </w:rPr>
        <w:tab/>
      </w:r>
      <w:r w:rsidR="00A82B41">
        <w:rPr>
          <w:rFonts w:ascii="Arial" w:hAnsi="Arial" w:cs="Arial"/>
          <w:bCs/>
          <w:sz w:val="24"/>
        </w:rPr>
        <w:t>O</w:t>
      </w:r>
      <w:r>
        <w:rPr>
          <w:rFonts w:ascii="Arial" w:hAnsi="Arial" w:cs="Arial"/>
          <w:bCs/>
          <w:sz w:val="24"/>
        </w:rPr>
        <w:t xml:space="preserve"> sistema possui uma </w:t>
      </w:r>
      <w:r w:rsidR="008D73BE">
        <w:rPr>
          <w:rFonts w:ascii="Arial" w:hAnsi="Arial" w:cs="Arial"/>
          <w:bCs/>
          <w:sz w:val="24"/>
        </w:rPr>
        <w:t>página</w:t>
      </w:r>
      <w:r>
        <w:rPr>
          <w:rFonts w:ascii="Arial" w:hAnsi="Arial" w:cs="Arial"/>
          <w:bCs/>
          <w:sz w:val="24"/>
        </w:rPr>
        <w:t xml:space="preserve"> de início com algumas informações sobre o que o sistema faz, e quem foram os desenvolvedores. Nessa página </w:t>
      </w:r>
      <w:r w:rsidR="008D73BE">
        <w:rPr>
          <w:rFonts w:ascii="Arial" w:hAnsi="Arial" w:cs="Arial"/>
          <w:bCs/>
          <w:sz w:val="24"/>
        </w:rPr>
        <w:t>ele pode fazer login, ou fazer o primeiro cadastro caso não haja um.</w:t>
      </w:r>
    </w:p>
    <w:p w14:paraId="040CE70A" w14:textId="0748750C" w:rsidR="001207A2" w:rsidRPr="002E6BF6" w:rsidRDefault="001207A2" w:rsidP="001207A2">
      <w:pPr>
        <w:pStyle w:val="Legenda"/>
        <w:jc w:val="center"/>
        <w:rPr>
          <w:rFonts w:ascii="Arial" w:hAnsi="Arial" w:cs="Arial"/>
          <w:i w:val="0"/>
          <w:iCs w:val="0"/>
          <w:color w:val="auto"/>
          <w:sz w:val="22"/>
          <w:szCs w:val="22"/>
        </w:rPr>
      </w:pPr>
      <w:bookmarkStart w:id="56" w:name="_Toc25156577"/>
      <w:r w:rsidRPr="002E6BF6">
        <w:rPr>
          <w:rFonts w:ascii="Arial" w:hAnsi="Arial" w:cs="Arial"/>
          <w:i w:val="0"/>
          <w:iCs w:val="0"/>
          <w:color w:val="auto"/>
          <w:sz w:val="22"/>
          <w:szCs w:val="22"/>
        </w:rPr>
        <w:t xml:space="preserve">Figura </w:t>
      </w:r>
      <w:r w:rsidRPr="002E6BF6">
        <w:rPr>
          <w:rFonts w:ascii="Arial" w:hAnsi="Arial" w:cs="Arial"/>
          <w:i w:val="0"/>
          <w:iCs w:val="0"/>
          <w:color w:val="auto"/>
          <w:sz w:val="22"/>
          <w:szCs w:val="22"/>
        </w:rPr>
        <w:fldChar w:fldCharType="begin"/>
      </w:r>
      <w:r w:rsidRPr="002E6BF6">
        <w:rPr>
          <w:rFonts w:ascii="Arial" w:hAnsi="Arial" w:cs="Arial"/>
          <w:i w:val="0"/>
          <w:iCs w:val="0"/>
          <w:color w:val="auto"/>
          <w:sz w:val="22"/>
          <w:szCs w:val="22"/>
        </w:rPr>
        <w:instrText xml:space="preserve"> SEQ Figura \* ARABIC </w:instrText>
      </w:r>
      <w:r w:rsidRPr="002E6BF6">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5</w:t>
      </w:r>
      <w:r w:rsidRPr="002E6BF6">
        <w:rPr>
          <w:rFonts w:ascii="Arial" w:hAnsi="Arial" w:cs="Arial"/>
          <w:i w:val="0"/>
          <w:iCs w:val="0"/>
          <w:color w:val="auto"/>
          <w:sz w:val="22"/>
          <w:szCs w:val="22"/>
        </w:rPr>
        <w:fldChar w:fldCharType="end"/>
      </w:r>
      <w:r w:rsidRPr="002E6BF6">
        <w:rPr>
          <w:rFonts w:ascii="Arial" w:hAnsi="Arial" w:cs="Arial"/>
          <w:i w:val="0"/>
          <w:iCs w:val="0"/>
          <w:color w:val="auto"/>
          <w:sz w:val="22"/>
          <w:szCs w:val="22"/>
        </w:rPr>
        <w:t>- Tela Inicial</w:t>
      </w:r>
      <w:bookmarkEnd w:id="56"/>
    </w:p>
    <w:p w14:paraId="45A2A8CB" w14:textId="079A6DA3" w:rsidR="002E6BF6" w:rsidRPr="002E6BF6" w:rsidRDefault="00777A2C" w:rsidP="002E6BF6">
      <w:pPr>
        <w:keepNext/>
        <w:spacing w:line="360" w:lineRule="auto"/>
        <w:jc w:val="center"/>
        <w:rPr>
          <w:rFonts w:ascii="Arial" w:hAnsi="Arial" w:cs="Arial"/>
        </w:rPr>
      </w:pPr>
      <w:r>
        <w:rPr>
          <w:noProof/>
        </w:rPr>
        <w:drawing>
          <wp:inline distT="0" distB="0" distL="0" distR="0" wp14:anchorId="38C4FD5B" wp14:editId="6CA4CAB4">
            <wp:extent cx="5760085" cy="2908935"/>
            <wp:effectExtent l="190500" t="190500" r="183515" b="19621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908935"/>
                    </a:xfrm>
                    <a:prstGeom prst="rect">
                      <a:avLst/>
                    </a:prstGeom>
                    <a:ln>
                      <a:noFill/>
                    </a:ln>
                    <a:effectLst>
                      <a:outerShdw blurRad="190500" algn="tl" rotWithShape="0">
                        <a:srgbClr val="000000">
                          <a:alpha val="70000"/>
                        </a:srgbClr>
                      </a:outerShdw>
                    </a:effectLst>
                  </pic:spPr>
                </pic:pic>
              </a:graphicData>
            </a:graphic>
          </wp:inline>
        </w:drawing>
      </w:r>
    </w:p>
    <w:p w14:paraId="56349EBE" w14:textId="7610FC6D" w:rsidR="002E6BF6" w:rsidRPr="002E6BF6" w:rsidRDefault="002E6BF6" w:rsidP="002E6BF6">
      <w:pPr>
        <w:jc w:val="center"/>
        <w:rPr>
          <w:rFonts w:ascii="Arial" w:hAnsi="Arial" w:cs="Arial"/>
        </w:rPr>
      </w:pPr>
      <w:r w:rsidRPr="002E6BF6">
        <w:rPr>
          <w:rFonts w:ascii="Arial" w:hAnsi="Arial" w:cs="Arial"/>
        </w:rPr>
        <w:t xml:space="preserve">Fonte : </w:t>
      </w:r>
      <w:r w:rsidR="0035476F">
        <w:rPr>
          <w:rFonts w:ascii="Arial" w:hAnsi="Arial" w:cs="Arial"/>
        </w:rPr>
        <w:t>Autores (2019)</w:t>
      </w:r>
    </w:p>
    <w:p w14:paraId="1DA9C54B" w14:textId="29623047" w:rsidR="008D73BE" w:rsidRDefault="008D73BE" w:rsidP="00F57B77">
      <w:pPr>
        <w:spacing w:line="360" w:lineRule="auto"/>
        <w:jc w:val="both"/>
        <w:rPr>
          <w:rFonts w:ascii="Arial" w:hAnsi="Arial" w:cs="Arial"/>
          <w:bCs/>
          <w:sz w:val="24"/>
        </w:rPr>
      </w:pPr>
      <w:r>
        <w:rPr>
          <w:rFonts w:ascii="Arial" w:hAnsi="Arial" w:cs="Arial"/>
          <w:bCs/>
          <w:sz w:val="24"/>
        </w:rPr>
        <w:tab/>
        <w:t xml:space="preserve">Para </w:t>
      </w:r>
      <w:r w:rsidR="00A82B41">
        <w:rPr>
          <w:rFonts w:ascii="Arial" w:hAnsi="Arial" w:cs="Arial"/>
          <w:bCs/>
          <w:sz w:val="24"/>
        </w:rPr>
        <w:t>garantir</w:t>
      </w:r>
      <w:r>
        <w:rPr>
          <w:rFonts w:ascii="Arial" w:hAnsi="Arial" w:cs="Arial"/>
          <w:bCs/>
          <w:sz w:val="24"/>
        </w:rPr>
        <w:t xml:space="preserve"> segurança</w:t>
      </w:r>
      <w:r w:rsidR="00A82B41">
        <w:rPr>
          <w:rFonts w:ascii="Arial" w:hAnsi="Arial" w:cs="Arial"/>
          <w:bCs/>
          <w:sz w:val="24"/>
        </w:rPr>
        <w:t>, e identificação, o sistema possui</w:t>
      </w:r>
      <w:r>
        <w:rPr>
          <w:rFonts w:ascii="Arial" w:hAnsi="Arial" w:cs="Arial"/>
          <w:bCs/>
          <w:sz w:val="24"/>
        </w:rPr>
        <w:t xml:space="preserve"> login </w:t>
      </w:r>
      <w:r w:rsidR="00A82B41">
        <w:rPr>
          <w:rFonts w:ascii="Arial" w:hAnsi="Arial" w:cs="Arial"/>
          <w:bCs/>
          <w:sz w:val="24"/>
        </w:rPr>
        <w:t>que o usuário preencherá com</w:t>
      </w:r>
      <w:r>
        <w:rPr>
          <w:rFonts w:ascii="Arial" w:hAnsi="Arial" w:cs="Arial"/>
          <w:bCs/>
          <w:sz w:val="24"/>
        </w:rPr>
        <w:t xml:space="preserve"> e-mail e senha cadastrados, conforme a figura abaixo.</w:t>
      </w:r>
    </w:p>
    <w:p w14:paraId="36E2D9B4" w14:textId="37C693ED" w:rsidR="009252AB" w:rsidRDefault="009252AB" w:rsidP="00F57B77">
      <w:pPr>
        <w:spacing w:line="360" w:lineRule="auto"/>
        <w:jc w:val="both"/>
        <w:rPr>
          <w:rFonts w:ascii="Arial" w:hAnsi="Arial" w:cs="Arial"/>
          <w:bCs/>
          <w:sz w:val="24"/>
        </w:rPr>
      </w:pPr>
    </w:p>
    <w:p w14:paraId="5825B427" w14:textId="397D19D4" w:rsidR="009252AB" w:rsidRDefault="009252AB" w:rsidP="00F57B77">
      <w:pPr>
        <w:spacing w:line="360" w:lineRule="auto"/>
        <w:jc w:val="both"/>
        <w:rPr>
          <w:rFonts w:ascii="Arial" w:hAnsi="Arial" w:cs="Arial"/>
          <w:bCs/>
          <w:sz w:val="24"/>
        </w:rPr>
      </w:pPr>
    </w:p>
    <w:p w14:paraId="0F54B5CE" w14:textId="3FCF66DE" w:rsidR="009252AB" w:rsidRDefault="009252AB" w:rsidP="00F57B77">
      <w:pPr>
        <w:spacing w:line="360" w:lineRule="auto"/>
        <w:jc w:val="both"/>
        <w:rPr>
          <w:rFonts w:ascii="Arial" w:hAnsi="Arial" w:cs="Arial"/>
          <w:bCs/>
          <w:sz w:val="24"/>
        </w:rPr>
      </w:pPr>
    </w:p>
    <w:p w14:paraId="12AA33FC" w14:textId="2698FC27" w:rsidR="009252AB" w:rsidRDefault="009252AB" w:rsidP="00F57B77">
      <w:pPr>
        <w:spacing w:line="360" w:lineRule="auto"/>
        <w:jc w:val="both"/>
        <w:rPr>
          <w:rFonts w:ascii="Arial" w:hAnsi="Arial" w:cs="Arial"/>
          <w:bCs/>
          <w:sz w:val="24"/>
        </w:rPr>
      </w:pPr>
    </w:p>
    <w:p w14:paraId="560E2115" w14:textId="77777777" w:rsidR="009252AB" w:rsidRDefault="009252AB" w:rsidP="00F57B77">
      <w:pPr>
        <w:spacing w:line="360" w:lineRule="auto"/>
        <w:jc w:val="both"/>
        <w:rPr>
          <w:rFonts w:ascii="Arial" w:hAnsi="Arial" w:cs="Arial"/>
          <w:bCs/>
          <w:sz w:val="24"/>
        </w:rPr>
      </w:pPr>
    </w:p>
    <w:p w14:paraId="06D3A49C" w14:textId="649994A9" w:rsidR="009252AB" w:rsidRPr="009252AB" w:rsidRDefault="009252AB" w:rsidP="009252AB">
      <w:pPr>
        <w:pStyle w:val="Legenda"/>
        <w:jc w:val="center"/>
        <w:rPr>
          <w:rFonts w:ascii="Arial" w:hAnsi="Arial" w:cs="Arial"/>
          <w:i w:val="0"/>
          <w:iCs w:val="0"/>
          <w:color w:val="auto"/>
          <w:sz w:val="22"/>
          <w:szCs w:val="22"/>
        </w:rPr>
      </w:pPr>
      <w:bookmarkStart w:id="57" w:name="_Toc25156578"/>
      <w:r w:rsidRPr="009252AB">
        <w:rPr>
          <w:rFonts w:ascii="Arial" w:hAnsi="Arial" w:cs="Arial"/>
          <w:i w:val="0"/>
          <w:iCs w:val="0"/>
          <w:color w:val="auto"/>
          <w:sz w:val="22"/>
          <w:szCs w:val="22"/>
        </w:rPr>
        <w:lastRenderedPageBreak/>
        <w:t xml:space="preserve">Figura </w:t>
      </w:r>
      <w:r w:rsidRPr="009252AB">
        <w:rPr>
          <w:rFonts w:ascii="Arial" w:hAnsi="Arial" w:cs="Arial"/>
          <w:i w:val="0"/>
          <w:iCs w:val="0"/>
          <w:color w:val="auto"/>
          <w:sz w:val="22"/>
          <w:szCs w:val="22"/>
        </w:rPr>
        <w:fldChar w:fldCharType="begin"/>
      </w:r>
      <w:r w:rsidRPr="009252AB">
        <w:rPr>
          <w:rFonts w:ascii="Arial" w:hAnsi="Arial" w:cs="Arial"/>
          <w:i w:val="0"/>
          <w:iCs w:val="0"/>
          <w:color w:val="auto"/>
          <w:sz w:val="22"/>
          <w:szCs w:val="22"/>
        </w:rPr>
        <w:instrText xml:space="preserve"> SEQ Figura \* ARABIC </w:instrText>
      </w:r>
      <w:r w:rsidRPr="009252AB">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6</w:t>
      </w:r>
      <w:r w:rsidRPr="009252AB">
        <w:rPr>
          <w:rFonts w:ascii="Arial" w:hAnsi="Arial" w:cs="Arial"/>
          <w:i w:val="0"/>
          <w:iCs w:val="0"/>
          <w:color w:val="auto"/>
          <w:sz w:val="22"/>
          <w:szCs w:val="22"/>
        </w:rPr>
        <w:fldChar w:fldCharType="end"/>
      </w:r>
      <w:r w:rsidRPr="009252AB">
        <w:rPr>
          <w:rFonts w:ascii="Arial" w:hAnsi="Arial" w:cs="Arial"/>
          <w:i w:val="0"/>
          <w:iCs w:val="0"/>
          <w:color w:val="auto"/>
          <w:sz w:val="22"/>
          <w:szCs w:val="22"/>
        </w:rPr>
        <w:t>- Cadastro do Usuário</w:t>
      </w:r>
      <w:bookmarkEnd w:id="57"/>
    </w:p>
    <w:p w14:paraId="7E7F6969" w14:textId="1E396584" w:rsidR="001207A2" w:rsidRDefault="009252AB" w:rsidP="00F57B77">
      <w:pPr>
        <w:spacing w:line="360" w:lineRule="auto"/>
        <w:jc w:val="both"/>
        <w:rPr>
          <w:rFonts w:ascii="Arial" w:hAnsi="Arial" w:cs="Arial"/>
          <w:bCs/>
          <w:sz w:val="24"/>
        </w:rPr>
      </w:pPr>
      <w:r>
        <w:rPr>
          <w:noProof/>
        </w:rPr>
        <w:drawing>
          <wp:inline distT="0" distB="0" distL="0" distR="0" wp14:anchorId="20564BDF" wp14:editId="0F2A3580">
            <wp:extent cx="5760085" cy="28930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2893060"/>
                    </a:xfrm>
                    <a:prstGeom prst="rect">
                      <a:avLst/>
                    </a:prstGeom>
                    <a:noFill/>
                    <a:ln>
                      <a:noFill/>
                    </a:ln>
                  </pic:spPr>
                </pic:pic>
              </a:graphicData>
            </a:graphic>
          </wp:inline>
        </w:drawing>
      </w:r>
    </w:p>
    <w:p w14:paraId="5F7B1372" w14:textId="77777777" w:rsidR="009252AB" w:rsidRPr="002E6BF6" w:rsidRDefault="009252AB" w:rsidP="009252AB">
      <w:pPr>
        <w:jc w:val="center"/>
        <w:rPr>
          <w:rFonts w:ascii="Arial" w:hAnsi="Arial" w:cs="Arial"/>
        </w:rPr>
      </w:pPr>
      <w:r w:rsidRPr="002E6BF6">
        <w:rPr>
          <w:rFonts w:ascii="Arial" w:hAnsi="Arial" w:cs="Arial"/>
        </w:rPr>
        <w:t xml:space="preserve">Fonte : </w:t>
      </w:r>
      <w:r>
        <w:rPr>
          <w:rFonts w:ascii="Arial" w:hAnsi="Arial" w:cs="Arial"/>
        </w:rPr>
        <w:t>Autores (2019)</w:t>
      </w:r>
    </w:p>
    <w:p w14:paraId="69893CBB" w14:textId="77777777" w:rsidR="009252AB" w:rsidRDefault="009252AB" w:rsidP="001207A2">
      <w:pPr>
        <w:pStyle w:val="Legenda"/>
        <w:jc w:val="center"/>
        <w:rPr>
          <w:rFonts w:ascii="Arial" w:hAnsi="Arial" w:cs="Arial"/>
          <w:i w:val="0"/>
          <w:iCs w:val="0"/>
          <w:color w:val="auto"/>
          <w:sz w:val="22"/>
          <w:szCs w:val="22"/>
        </w:rPr>
      </w:pPr>
    </w:p>
    <w:p w14:paraId="54DA07EC" w14:textId="78400EB8" w:rsidR="001207A2" w:rsidRPr="00FF238A" w:rsidRDefault="001207A2" w:rsidP="001207A2">
      <w:pPr>
        <w:pStyle w:val="Legenda"/>
        <w:jc w:val="center"/>
        <w:rPr>
          <w:rFonts w:ascii="Arial" w:hAnsi="Arial" w:cs="Arial"/>
          <w:i w:val="0"/>
          <w:iCs w:val="0"/>
          <w:color w:val="auto"/>
          <w:sz w:val="22"/>
          <w:szCs w:val="22"/>
        </w:rPr>
      </w:pPr>
      <w:bookmarkStart w:id="58" w:name="_Toc25156579"/>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7</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Tela de Login</w:t>
      </w:r>
      <w:bookmarkEnd w:id="58"/>
    </w:p>
    <w:p w14:paraId="421D88F6" w14:textId="5D2B60E4" w:rsidR="008D73BE" w:rsidRDefault="00777A2C" w:rsidP="00F57B77">
      <w:pPr>
        <w:spacing w:line="360" w:lineRule="auto"/>
        <w:jc w:val="both"/>
        <w:rPr>
          <w:rFonts w:ascii="Arial" w:hAnsi="Arial" w:cs="Arial"/>
          <w:bCs/>
          <w:sz w:val="24"/>
        </w:rPr>
      </w:pPr>
      <w:r>
        <w:rPr>
          <w:noProof/>
        </w:rPr>
        <w:drawing>
          <wp:inline distT="0" distB="0" distL="0" distR="0" wp14:anchorId="5D218C34" wp14:editId="75D3EF37">
            <wp:extent cx="5760085" cy="2898775"/>
            <wp:effectExtent l="190500" t="190500" r="183515" b="1873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2898775"/>
                    </a:xfrm>
                    <a:prstGeom prst="rect">
                      <a:avLst/>
                    </a:prstGeom>
                    <a:ln>
                      <a:noFill/>
                    </a:ln>
                    <a:effectLst>
                      <a:outerShdw blurRad="190500" algn="tl" rotWithShape="0">
                        <a:srgbClr val="000000">
                          <a:alpha val="70000"/>
                        </a:srgbClr>
                      </a:outerShdw>
                    </a:effectLst>
                  </pic:spPr>
                </pic:pic>
              </a:graphicData>
            </a:graphic>
          </wp:inline>
        </w:drawing>
      </w:r>
    </w:p>
    <w:p w14:paraId="0D98E20E" w14:textId="1248F669" w:rsidR="00FF238A" w:rsidRPr="00FF238A" w:rsidRDefault="00FF238A" w:rsidP="00FF238A">
      <w:pPr>
        <w:pStyle w:val="Legenda"/>
        <w:jc w:val="center"/>
        <w:rPr>
          <w:rFonts w:ascii="Arial" w:hAnsi="Arial" w:cs="Arial"/>
          <w:i w:val="0"/>
          <w:iCs w:val="0"/>
          <w:color w:val="auto"/>
          <w:sz w:val="22"/>
          <w:szCs w:val="22"/>
        </w:rPr>
      </w:pPr>
      <w:r w:rsidRPr="00FF238A">
        <w:rPr>
          <w:rFonts w:ascii="Arial" w:hAnsi="Arial" w:cs="Arial"/>
          <w:i w:val="0"/>
          <w:iCs w:val="0"/>
          <w:color w:val="auto"/>
          <w:sz w:val="22"/>
          <w:szCs w:val="22"/>
        </w:rPr>
        <w:t xml:space="preserve">Fonte: </w:t>
      </w:r>
      <w:r w:rsidR="0035476F">
        <w:rPr>
          <w:rFonts w:ascii="Arial" w:hAnsi="Arial" w:cs="Arial"/>
          <w:i w:val="0"/>
          <w:iCs w:val="0"/>
          <w:color w:val="auto"/>
          <w:sz w:val="22"/>
          <w:szCs w:val="22"/>
        </w:rPr>
        <w:t>Autores (2019)</w:t>
      </w:r>
    </w:p>
    <w:p w14:paraId="2DFC7948" w14:textId="68D1EFBA" w:rsidR="0016031E" w:rsidRDefault="00B73693" w:rsidP="0016031E">
      <w:pPr>
        <w:spacing w:line="360" w:lineRule="auto"/>
        <w:jc w:val="both"/>
        <w:rPr>
          <w:rFonts w:ascii="Arial" w:hAnsi="Arial" w:cs="Arial"/>
          <w:bCs/>
          <w:sz w:val="24"/>
        </w:rPr>
      </w:pPr>
      <w:r>
        <w:rPr>
          <w:rFonts w:ascii="Arial" w:hAnsi="Arial" w:cs="Arial"/>
          <w:sz w:val="24"/>
          <w:szCs w:val="24"/>
        </w:rPr>
        <w:tab/>
      </w:r>
      <w:r w:rsidR="0016031E">
        <w:rPr>
          <w:rFonts w:ascii="Arial" w:hAnsi="Arial" w:cs="Arial"/>
          <w:bCs/>
          <w:sz w:val="24"/>
        </w:rPr>
        <w:t>Após o login do usuário, o mesmo é encaminhado para a tela inicial do sistema, conforme a figura 8.</w:t>
      </w:r>
    </w:p>
    <w:p w14:paraId="290469E5" w14:textId="77777777" w:rsidR="00777A2C" w:rsidRDefault="00777A2C" w:rsidP="001207A2">
      <w:pPr>
        <w:pStyle w:val="Legenda"/>
        <w:jc w:val="center"/>
        <w:rPr>
          <w:rFonts w:ascii="Arial" w:hAnsi="Arial" w:cs="Arial"/>
          <w:i w:val="0"/>
          <w:iCs w:val="0"/>
          <w:color w:val="auto"/>
          <w:sz w:val="22"/>
          <w:szCs w:val="22"/>
        </w:rPr>
      </w:pPr>
    </w:p>
    <w:p w14:paraId="4D445302" w14:textId="1B8171D8" w:rsidR="001207A2" w:rsidRPr="00FF238A" w:rsidRDefault="001207A2" w:rsidP="001207A2">
      <w:pPr>
        <w:pStyle w:val="Legenda"/>
        <w:jc w:val="center"/>
        <w:rPr>
          <w:rFonts w:ascii="Arial" w:hAnsi="Arial" w:cs="Arial"/>
          <w:i w:val="0"/>
          <w:iCs w:val="0"/>
          <w:color w:val="auto"/>
          <w:sz w:val="22"/>
          <w:szCs w:val="22"/>
        </w:rPr>
      </w:pPr>
      <w:bookmarkStart w:id="59" w:name="_Toc25156580"/>
      <w:r w:rsidRPr="00FF238A">
        <w:rPr>
          <w:rFonts w:ascii="Arial" w:hAnsi="Arial" w:cs="Arial"/>
          <w:i w:val="0"/>
          <w:iCs w:val="0"/>
          <w:color w:val="auto"/>
          <w:sz w:val="22"/>
          <w:szCs w:val="22"/>
        </w:rPr>
        <w:lastRenderedPageBreak/>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8</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xml:space="preserve">- Tela </w:t>
      </w:r>
      <w:r>
        <w:rPr>
          <w:rFonts w:ascii="Arial" w:hAnsi="Arial" w:cs="Arial"/>
          <w:i w:val="0"/>
          <w:iCs w:val="0"/>
          <w:color w:val="auto"/>
          <w:sz w:val="22"/>
          <w:szCs w:val="22"/>
        </w:rPr>
        <w:t xml:space="preserve">de </w:t>
      </w:r>
      <w:r w:rsidRPr="00FF238A">
        <w:rPr>
          <w:rFonts w:ascii="Arial" w:hAnsi="Arial" w:cs="Arial"/>
          <w:i w:val="0"/>
          <w:iCs w:val="0"/>
          <w:color w:val="auto"/>
          <w:sz w:val="22"/>
          <w:szCs w:val="22"/>
        </w:rPr>
        <w:t>início</w:t>
      </w:r>
      <w:bookmarkEnd w:id="59"/>
    </w:p>
    <w:p w14:paraId="3CF57715" w14:textId="0B34D7F3" w:rsidR="0016031E" w:rsidRDefault="00777A2C" w:rsidP="0016031E">
      <w:pPr>
        <w:keepNext/>
        <w:spacing w:line="360" w:lineRule="auto"/>
        <w:jc w:val="both"/>
      </w:pPr>
      <w:r>
        <w:rPr>
          <w:noProof/>
        </w:rPr>
        <w:drawing>
          <wp:inline distT="0" distB="0" distL="0" distR="0" wp14:anchorId="44BEEE4F" wp14:editId="332EFD1C">
            <wp:extent cx="5760085" cy="2896870"/>
            <wp:effectExtent l="190500" t="190500" r="183515" b="1892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896870"/>
                    </a:xfrm>
                    <a:prstGeom prst="rect">
                      <a:avLst/>
                    </a:prstGeom>
                    <a:ln>
                      <a:noFill/>
                    </a:ln>
                    <a:effectLst>
                      <a:outerShdw blurRad="190500" algn="tl" rotWithShape="0">
                        <a:srgbClr val="000000">
                          <a:alpha val="70000"/>
                        </a:srgbClr>
                      </a:outerShdw>
                    </a:effectLst>
                  </pic:spPr>
                </pic:pic>
              </a:graphicData>
            </a:graphic>
          </wp:inline>
        </w:drawing>
      </w:r>
    </w:p>
    <w:p w14:paraId="26A68558" w14:textId="7107F0DA" w:rsidR="0016031E" w:rsidRPr="00FF238A" w:rsidRDefault="0016031E" w:rsidP="0016031E">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133F057F" w14:textId="62EF2EA4" w:rsidR="00777A2C" w:rsidRDefault="0016031E" w:rsidP="005A0901">
      <w:pPr>
        <w:spacing w:line="360" w:lineRule="auto"/>
        <w:jc w:val="both"/>
        <w:rPr>
          <w:rFonts w:ascii="Arial" w:hAnsi="Arial" w:cs="Arial"/>
          <w:bCs/>
          <w:sz w:val="24"/>
          <w:szCs w:val="24"/>
        </w:rPr>
      </w:pPr>
      <w:r>
        <w:rPr>
          <w:rFonts w:ascii="Arial" w:hAnsi="Arial" w:cs="Arial"/>
          <w:b/>
          <w:sz w:val="28"/>
          <w:szCs w:val="24"/>
        </w:rPr>
        <w:tab/>
      </w:r>
      <w:r w:rsidRPr="00953079">
        <w:rPr>
          <w:rFonts w:ascii="Arial" w:hAnsi="Arial" w:cs="Arial"/>
          <w:bCs/>
          <w:sz w:val="24"/>
          <w:szCs w:val="24"/>
        </w:rPr>
        <w:t xml:space="preserve">A partir do menu superior (figura </w:t>
      </w:r>
      <w:r w:rsidR="009252AB">
        <w:rPr>
          <w:rFonts w:ascii="Arial" w:hAnsi="Arial" w:cs="Arial"/>
          <w:bCs/>
          <w:sz w:val="24"/>
          <w:szCs w:val="24"/>
        </w:rPr>
        <w:t>9</w:t>
      </w:r>
      <w:r w:rsidRPr="00953079">
        <w:rPr>
          <w:rFonts w:ascii="Arial" w:hAnsi="Arial" w:cs="Arial"/>
          <w:bCs/>
          <w:sz w:val="24"/>
          <w:szCs w:val="24"/>
        </w:rPr>
        <w:t xml:space="preserve">) é possível ter acesso as funcionalidades de Manter Clientes (figura </w:t>
      </w:r>
      <w:r w:rsidR="009252AB">
        <w:rPr>
          <w:rFonts w:ascii="Arial" w:hAnsi="Arial" w:cs="Arial"/>
          <w:bCs/>
          <w:sz w:val="24"/>
          <w:szCs w:val="24"/>
        </w:rPr>
        <w:t>10</w:t>
      </w:r>
      <w:r w:rsidRPr="00953079">
        <w:rPr>
          <w:rFonts w:ascii="Arial" w:hAnsi="Arial" w:cs="Arial"/>
          <w:bCs/>
          <w:sz w:val="24"/>
          <w:szCs w:val="24"/>
        </w:rPr>
        <w:t xml:space="preserve">), Manter Empresas (figura </w:t>
      </w:r>
      <w:r w:rsidR="005B39C6">
        <w:rPr>
          <w:rFonts w:ascii="Arial" w:hAnsi="Arial" w:cs="Arial"/>
          <w:bCs/>
          <w:sz w:val="24"/>
          <w:szCs w:val="24"/>
        </w:rPr>
        <w:t>1</w:t>
      </w:r>
      <w:r w:rsidR="009252AB">
        <w:rPr>
          <w:rFonts w:ascii="Arial" w:hAnsi="Arial" w:cs="Arial"/>
          <w:bCs/>
          <w:sz w:val="24"/>
          <w:szCs w:val="24"/>
        </w:rPr>
        <w:t>3</w:t>
      </w:r>
      <w:r w:rsidRPr="00953079">
        <w:rPr>
          <w:rFonts w:ascii="Arial" w:hAnsi="Arial" w:cs="Arial"/>
          <w:bCs/>
          <w:sz w:val="24"/>
          <w:szCs w:val="24"/>
        </w:rPr>
        <w:t>), Manter Funcionários (figura 1</w:t>
      </w:r>
      <w:r w:rsidR="009252AB">
        <w:rPr>
          <w:rFonts w:ascii="Arial" w:hAnsi="Arial" w:cs="Arial"/>
          <w:bCs/>
          <w:sz w:val="24"/>
          <w:szCs w:val="24"/>
        </w:rPr>
        <w:t>4</w:t>
      </w:r>
      <w:r w:rsidRPr="00953079">
        <w:rPr>
          <w:rFonts w:ascii="Arial" w:hAnsi="Arial" w:cs="Arial"/>
          <w:bCs/>
          <w:sz w:val="24"/>
          <w:szCs w:val="24"/>
        </w:rPr>
        <w:t>), Manter Cubagem (figura 1</w:t>
      </w:r>
      <w:r w:rsidR="009252AB">
        <w:rPr>
          <w:rFonts w:ascii="Arial" w:hAnsi="Arial" w:cs="Arial"/>
          <w:bCs/>
          <w:sz w:val="24"/>
          <w:szCs w:val="24"/>
        </w:rPr>
        <w:t>5</w:t>
      </w:r>
      <w:r w:rsidRPr="00953079">
        <w:rPr>
          <w:rFonts w:ascii="Arial" w:hAnsi="Arial" w:cs="Arial"/>
          <w:bCs/>
          <w:sz w:val="24"/>
          <w:szCs w:val="24"/>
        </w:rPr>
        <w:t>), Manter Ordem de Serviço (figura 1</w:t>
      </w:r>
      <w:r w:rsidR="009252AB">
        <w:rPr>
          <w:rFonts w:ascii="Arial" w:hAnsi="Arial" w:cs="Arial"/>
          <w:bCs/>
          <w:sz w:val="24"/>
          <w:szCs w:val="24"/>
        </w:rPr>
        <w:t>6</w:t>
      </w:r>
      <w:r w:rsidRPr="00953079">
        <w:rPr>
          <w:rFonts w:ascii="Arial" w:hAnsi="Arial" w:cs="Arial"/>
          <w:bCs/>
          <w:sz w:val="24"/>
          <w:szCs w:val="24"/>
        </w:rPr>
        <w:t>), Manter Rotas (figura 1</w:t>
      </w:r>
      <w:r w:rsidR="009252AB">
        <w:rPr>
          <w:rFonts w:ascii="Arial" w:hAnsi="Arial" w:cs="Arial"/>
          <w:bCs/>
          <w:sz w:val="24"/>
          <w:szCs w:val="24"/>
        </w:rPr>
        <w:t>7</w:t>
      </w:r>
      <w:r w:rsidRPr="00953079">
        <w:rPr>
          <w:rFonts w:ascii="Arial" w:hAnsi="Arial" w:cs="Arial"/>
          <w:bCs/>
          <w:sz w:val="24"/>
          <w:szCs w:val="24"/>
        </w:rPr>
        <w:t>) e Manter Transportes (figura 1</w:t>
      </w:r>
      <w:r w:rsidR="009252AB">
        <w:rPr>
          <w:rFonts w:ascii="Arial" w:hAnsi="Arial" w:cs="Arial"/>
          <w:bCs/>
          <w:sz w:val="24"/>
          <w:szCs w:val="24"/>
        </w:rPr>
        <w:t>9</w:t>
      </w:r>
      <w:r w:rsidRPr="00953079">
        <w:rPr>
          <w:rFonts w:ascii="Arial" w:hAnsi="Arial" w:cs="Arial"/>
          <w:bCs/>
          <w:sz w:val="24"/>
          <w:szCs w:val="24"/>
        </w:rPr>
        <w:t>).</w:t>
      </w:r>
    </w:p>
    <w:p w14:paraId="0CDD2751" w14:textId="1B3A0AD2" w:rsidR="009252AB" w:rsidRDefault="009252AB" w:rsidP="005A0901">
      <w:pPr>
        <w:spacing w:line="360" w:lineRule="auto"/>
        <w:jc w:val="both"/>
        <w:rPr>
          <w:rFonts w:ascii="Arial" w:hAnsi="Arial" w:cs="Arial"/>
          <w:bCs/>
          <w:sz w:val="24"/>
          <w:szCs w:val="24"/>
        </w:rPr>
      </w:pPr>
    </w:p>
    <w:p w14:paraId="1CBDDD34" w14:textId="1E97EA33" w:rsidR="009252AB" w:rsidRDefault="009252AB" w:rsidP="005A0901">
      <w:pPr>
        <w:spacing w:line="360" w:lineRule="auto"/>
        <w:jc w:val="both"/>
        <w:rPr>
          <w:rFonts w:ascii="Arial" w:hAnsi="Arial" w:cs="Arial"/>
          <w:bCs/>
          <w:sz w:val="24"/>
          <w:szCs w:val="24"/>
        </w:rPr>
      </w:pPr>
    </w:p>
    <w:p w14:paraId="450075BA" w14:textId="749EB0A4" w:rsidR="009252AB" w:rsidRDefault="009252AB" w:rsidP="005A0901">
      <w:pPr>
        <w:spacing w:line="360" w:lineRule="auto"/>
        <w:jc w:val="both"/>
        <w:rPr>
          <w:rFonts w:ascii="Arial" w:hAnsi="Arial" w:cs="Arial"/>
          <w:bCs/>
          <w:sz w:val="24"/>
          <w:szCs w:val="24"/>
        </w:rPr>
      </w:pPr>
    </w:p>
    <w:p w14:paraId="06EB770C" w14:textId="332C35EE" w:rsidR="009252AB" w:rsidRDefault="009252AB" w:rsidP="005A0901">
      <w:pPr>
        <w:spacing w:line="360" w:lineRule="auto"/>
        <w:jc w:val="both"/>
        <w:rPr>
          <w:rFonts w:ascii="Arial" w:hAnsi="Arial" w:cs="Arial"/>
          <w:bCs/>
          <w:sz w:val="24"/>
          <w:szCs w:val="24"/>
        </w:rPr>
      </w:pPr>
    </w:p>
    <w:p w14:paraId="421DA874" w14:textId="2798A00A" w:rsidR="009252AB" w:rsidRDefault="009252AB" w:rsidP="005A0901">
      <w:pPr>
        <w:spacing w:line="360" w:lineRule="auto"/>
        <w:jc w:val="both"/>
        <w:rPr>
          <w:rFonts w:ascii="Arial" w:hAnsi="Arial" w:cs="Arial"/>
          <w:bCs/>
          <w:sz w:val="24"/>
          <w:szCs w:val="24"/>
        </w:rPr>
      </w:pPr>
    </w:p>
    <w:p w14:paraId="25407880" w14:textId="0F311055" w:rsidR="009252AB" w:rsidRDefault="009252AB" w:rsidP="005A0901">
      <w:pPr>
        <w:spacing w:line="360" w:lineRule="auto"/>
        <w:jc w:val="both"/>
        <w:rPr>
          <w:rFonts w:ascii="Arial" w:hAnsi="Arial" w:cs="Arial"/>
          <w:bCs/>
          <w:sz w:val="24"/>
          <w:szCs w:val="24"/>
        </w:rPr>
      </w:pPr>
    </w:p>
    <w:p w14:paraId="684C39AF" w14:textId="1B6AB355" w:rsidR="009252AB" w:rsidRDefault="009252AB" w:rsidP="005A0901">
      <w:pPr>
        <w:spacing w:line="360" w:lineRule="auto"/>
        <w:jc w:val="both"/>
        <w:rPr>
          <w:rFonts w:ascii="Arial" w:hAnsi="Arial" w:cs="Arial"/>
          <w:bCs/>
          <w:sz w:val="24"/>
          <w:szCs w:val="24"/>
        </w:rPr>
      </w:pPr>
    </w:p>
    <w:p w14:paraId="676E9639" w14:textId="1B66BBEB" w:rsidR="009252AB" w:rsidRDefault="009252AB" w:rsidP="005A0901">
      <w:pPr>
        <w:spacing w:line="360" w:lineRule="auto"/>
        <w:jc w:val="both"/>
        <w:rPr>
          <w:rFonts w:ascii="Arial" w:hAnsi="Arial" w:cs="Arial"/>
          <w:bCs/>
          <w:sz w:val="24"/>
          <w:szCs w:val="24"/>
        </w:rPr>
      </w:pPr>
    </w:p>
    <w:p w14:paraId="4F43F904" w14:textId="7A8F5943" w:rsidR="009252AB" w:rsidRDefault="009252AB" w:rsidP="005A0901">
      <w:pPr>
        <w:spacing w:line="360" w:lineRule="auto"/>
        <w:jc w:val="both"/>
        <w:rPr>
          <w:rFonts w:ascii="Arial" w:hAnsi="Arial" w:cs="Arial"/>
          <w:bCs/>
          <w:sz w:val="24"/>
          <w:szCs w:val="24"/>
        </w:rPr>
      </w:pPr>
    </w:p>
    <w:p w14:paraId="6860513B" w14:textId="77777777" w:rsidR="009252AB" w:rsidRDefault="009252AB" w:rsidP="005A0901">
      <w:pPr>
        <w:spacing w:line="360" w:lineRule="auto"/>
        <w:jc w:val="both"/>
        <w:rPr>
          <w:rFonts w:ascii="Arial" w:hAnsi="Arial" w:cs="Arial"/>
          <w:bCs/>
          <w:sz w:val="24"/>
          <w:szCs w:val="24"/>
        </w:rPr>
      </w:pPr>
    </w:p>
    <w:p w14:paraId="238D3D28" w14:textId="35E8FC3C" w:rsidR="001207A2" w:rsidRPr="00FF238A" w:rsidRDefault="001207A2" w:rsidP="001207A2">
      <w:pPr>
        <w:pStyle w:val="Legenda"/>
        <w:jc w:val="center"/>
        <w:rPr>
          <w:rFonts w:ascii="Arial" w:hAnsi="Arial" w:cs="Arial"/>
          <w:i w:val="0"/>
          <w:iCs w:val="0"/>
          <w:color w:val="auto"/>
          <w:sz w:val="22"/>
          <w:szCs w:val="22"/>
        </w:rPr>
      </w:pPr>
      <w:bookmarkStart w:id="60" w:name="_Toc25156581"/>
      <w:r w:rsidRPr="00FF238A">
        <w:rPr>
          <w:rFonts w:ascii="Arial" w:hAnsi="Arial" w:cs="Arial"/>
          <w:i w:val="0"/>
          <w:iCs w:val="0"/>
          <w:color w:val="auto"/>
          <w:sz w:val="22"/>
          <w:szCs w:val="22"/>
        </w:rPr>
        <w:lastRenderedPageBreak/>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9</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Menu Superior</w:t>
      </w:r>
      <w:bookmarkEnd w:id="60"/>
    </w:p>
    <w:p w14:paraId="0D5329C0" w14:textId="069A9A79" w:rsidR="0016031E" w:rsidRDefault="00777A2C" w:rsidP="0016031E">
      <w:pPr>
        <w:keepNext/>
        <w:spacing w:line="259" w:lineRule="auto"/>
        <w:jc w:val="both"/>
      </w:pPr>
      <w:r>
        <w:rPr>
          <w:noProof/>
        </w:rPr>
        <w:drawing>
          <wp:inline distT="0" distB="0" distL="0" distR="0" wp14:anchorId="4ED742C3" wp14:editId="734CAEB9">
            <wp:extent cx="5760085" cy="2880360"/>
            <wp:effectExtent l="190500" t="190500" r="183515" b="1866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ln>
                      <a:noFill/>
                    </a:ln>
                    <a:effectLst>
                      <a:outerShdw blurRad="190500" algn="tl" rotWithShape="0">
                        <a:srgbClr val="000000">
                          <a:alpha val="70000"/>
                        </a:srgbClr>
                      </a:outerShdw>
                    </a:effectLst>
                  </pic:spPr>
                </pic:pic>
              </a:graphicData>
            </a:graphic>
          </wp:inline>
        </w:drawing>
      </w:r>
    </w:p>
    <w:p w14:paraId="2681FE6E" w14:textId="0B2EDFD0" w:rsidR="0016031E" w:rsidRDefault="0016031E" w:rsidP="0016031E">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204CF080" w14:textId="77777777" w:rsidR="001207A2" w:rsidRDefault="001207A2" w:rsidP="0016031E">
      <w:pPr>
        <w:jc w:val="center"/>
        <w:rPr>
          <w:rFonts w:ascii="Arial" w:hAnsi="Arial" w:cs="Arial"/>
        </w:rPr>
      </w:pPr>
    </w:p>
    <w:p w14:paraId="52290843" w14:textId="7CD34C72" w:rsidR="001207A2" w:rsidRPr="00FF238A" w:rsidRDefault="001207A2" w:rsidP="001207A2">
      <w:pPr>
        <w:pStyle w:val="Legenda"/>
        <w:jc w:val="center"/>
        <w:rPr>
          <w:rFonts w:ascii="Arial" w:hAnsi="Arial" w:cs="Arial"/>
          <w:i w:val="0"/>
          <w:iCs w:val="0"/>
          <w:color w:val="auto"/>
          <w:sz w:val="22"/>
          <w:szCs w:val="22"/>
        </w:rPr>
      </w:pPr>
      <w:bookmarkStart w:id="61" w:name="_Toc25156582"/>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10</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Cliente</w:t>
      </w:r>
      <w:bookmarkEnd w:id="61"/>
    </w:p>
    <w:p w14:paraId="0BBDDA43" w14:textId="03C64C29" w:rsidR="0016031E" w:rsidRDefault="00777A2C" w:rsidP="0016031E">
      <w:pPr>
        <w:keepNext/>
        <w:spacing w:line="259" w:lineRule="auto"/>
      </w:pPr>
      <w:r>
        <w:rPr>
          <w:noProof/>
        </w:rPr>
        <w:drawing>
          <wp:inline distT="0" distB="0" distL="0" distR="0" wp14:anchorId="6873A5A1" wp14:editId="6D9691F3">
            <wp:extent cx="5758508" cy="2839780"/>
            <wp:effectExtent l="190500" t="190500" r="185420" b="18923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8828" cy="2844869"/>
                    </a:xfrm>
                    <a:prstGeom prst="rect">
                      <a:avLst/>
                    </a:prstGeom>
                    <a:ln>
                      <a:noFill/>
                    </a:ln>
                    <a:effectLst>
                      <a:outerShdw blurRad="190500" algn="tl" rotWithShape="0">
                        <a:srgbClr val="000000">
                          <a:alpha val="70000"/>
                        </a:srgbClr>
                      </a:outerShdw>
                    </a:effectLst>
                  </pic:spPr>
                </pic:pic>
              </a:graphicData>
            </a:graphic>
          </wp:inline>
        </w:drawing>
      </w:r>
    </w:p>
    <w:p w14:paraId="37C378FF" w14:textId="03385A51" w:rsidR="00C52C97" w:rsidRPr="00FF238A" w:rsidRDefault="00C52C97" w:rsidP="00C52C97">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11A29425" w14:textId="606A2489" w:rsidR="001207A2" w:rsidRDefault="0016031E" w:rsidP="00777A2C">
      <w:pPr>
        <w:spacing w:line="360" w:lineRule="auto"/>
        <w:jc w:val="both"/>
        <w:rPr>
          <w:rFonts w:ascii="Arial" w:hAnsi="Arial" w:cs="Arial"/>
          <w:sz w:val="24"/>
          <w:szCs w:val="24"/>
        </w:rPr>
      </w:pPr>
      <w:r>
        <w:tab/>
      </w:r>
      <w:r w:rsidRPr="00953079">
        <w:rPr>
          <w:rFonts w:ascii="Arial" w:hAnsi="Arial" w:cs="Arial"/>
          <w:sz w:val="24"/>
          <w:szCs w:val="24"/>
        </w:rPr>
        <w:t xml:space="preserve">Em manter clientes, é exibido uma tela de consulta de clientes, sendo possível fazer a inclusão (figura </w:t>
      </w:r>
      <w:r w:rsidR="002E6BF6">
        <w:rPr>
          <w:rFonts w:ascii="Arial" w:hAnsi="Arial" w:cs="Arial"/>
          <w:sz w:val="24"/>
          <w:szCs w:val="24"/>
        </w:rPr>
        <w:t>9</w:t>
      </w:r>
      <w:r w:rsidRPr="00953079">
        <w:rPr>
          <w:rFonts w:ascii="Arial" w:hAnsi="Arial" w:cs="Arial"/>
          <w:sz w:val="24"/>
          <w:szCs w:val="24"/>
        </w:rPr>
        <w:t>) de um novo cliente ao clicar no botão “Adicionar”, sendo apresentado a seguinte tela:</w:t>
      </w:r>
    </w:p>
    <w:p w14:paraId="08D04819" w14:textId="3D1DD4C2" w:rsidR="001207A2" w:rsidRPr="00FF238A" w:rsidRDefault="001207A2" w:rsidP="001207A2">
      <w:pPr>
        <w:pStyle w:val="Legenda"/>
        <w:jc w:val="center"/>
        <w:rPr>
          <w:rFonts w:ascii="Arial" w:hAnsi="Arial" w:cs="Arial"/>
          <w:i w:val="0"/>
          <w:iCs w:val="0"/>
          <w:color w:val="auto"/>
          <w:sz w:val="22"/>
          <w:szCs w:val="22"/>
        </w:rPr>
      </w:pPr>
      <w:bookmarkStart w:id="62" w:name="_Toc25156583"/>
      <w:r w:rsidRPr="00FF238A">
        <w:rPr>
          <w:rFonts w:ascii="Arial" w:hAnsi="Arial" w:cs="Arial"/>
          <w:i w:val="0"/>
          <w:iCs w:val="0"/>
          <w:color w:val="auto"/>
          <w:sz w:val="22"/>
          <w:szCs w:val="22"/>
        </w:rPr>
        <w:lastRenderedPageBreak/>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11</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Incluir Clientes</w:t>
      </w:r>
      <w:bookmarkEnd w:id="62"/>
    </w:p>
    <w:p w14:paraId="0848B3E3" w14:textId="34011EF6" w:rsidR="00C52C97" w:rsidRDefault="00777A2C" w:rsidP="00C52C97">
      <w:pPr>
        <w:keepNext/>
      </w:pPr>
      <w:r>
        <w:rPr>
          <w:noProof/>
        </w:rPr>
        <w:drawing>
          <wp:inline distT="0" distB="0" distL="0" distR="0" wp14:anchorId="707C9635" wp14:editId="4A7CB038">
            <wp:extent cx="5759100" cy="2839779"/>
            <wp:effectExtent l="190500" t="190500" r="184785" b="18923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699" cy="2841061"/>
                    </a:xfrm>
                    <a:prstGeom prst="rect">
                      <a:avLst/>
                    </a:prstGeom>
                    <a:ln>
                      <a:noFill/>
                    </a:ln>
                    <a:effectLst>
                      <a:outerShdw blurRad="190500" algn="tl" rotWithShape="0">
                        <a:srgbClr val="000000">
                          <a:alpha val="70000"/>
                        </a:srgbClr>
                      </a:outerShdw>
                    </a:effectLst>
                  </pic:spPr>
                </pic:pic>
              </a:graphicData>
            </a:graphic>
          </wp:inline>
        </w:drawing>
      </w:r>
    </w:p>
    <w:p w14:paraId="4D501C5B" w14:textId="68E68BE5" w:rsidR="00C52C97" w:rsidRDefault="00C52C97" w:rsidP="00C52C97">
      <w:pPr>
        <w:jc w:val="center"/>
        <w:rPr>
          <w:rFonts w:ascii="Arial" w:hAnsi="Arial" w:cs="Arial"/>
          <w:sz w:val="20"/>
          <w:szCs w:val="20"/>
        </w:rPr>
      </w:pPr>
      <w:r w:rsidRPr="00FF238A">
        <w:rPr>
          <w:rFonts w:ascii="Arial" w:hAnsi="Arial" w:cs="Arial"/>
        </w:rPr>
        <w:t xml:space="preserve">Fonte: </w:t>
      </w:r>
      <w:r w:rsidR="0035476F">
        <w:rPr>
          <w:rFonts w:ascii="Arial" w:hAnsi="Arial" w:cs="Arial"/>
        </w:rPr>
        <w:t>Autores (2019)</w:t>
      </w:r>
    </w:p>
    <w:p w14:paraId="481578A2" w14:textId="501B0B51" w:rsidR="0016031E" w:rsidRDefault="0016031E" w:rsidP="005A0901">
      <w:pPr>
        <w:spacing w:line="360" w:lineRule="auto"/>
        <w:jc w:val="both"/>
        <w:rPr>
          <w:rFonts w:ascii="Arial" w:hAnsi="Arial" w:cs="Arial"/>
          <w:sz w:val="24"/>
          <w:szCs w:val="24"/>
        </w:rPr>
      </w:pPr>
      <w:r>
        <w:tab/>
      </w:r>
      <w:r w:rsidRPr="00953079">
        <w:rPr>
          <w:rFonts w:ascii="Arial" w:hAnsi="Arial" w:cs="Arial"/>
          <w:sz w:val="24"/>
          <w:szCs w:val="24"/>
        </w:rPr>
        <w:t>Após a realização do cadastro, uma lista com seus clientes é exibida, apresentando informações como código, razão social, nome fantasia, CNPJ, endereço e cidade.</w:t>
      </w:r>
    </w:p>
    <w:p w14:paraId="118AB077" w14:textId="4DED819A" w:rsidR="001207A2" w:rsidRPr="00FF238A" w:rsidRDefault="001207A2" w:rsidP="001207A2">
      <w:pPr>
        <w:pStyle w:val="Legenda"/>
        <w:jc w:val="center"/>
        <w:rPr>
          <w:rFonts w:ascii="Arial" w:hAnsi="Arial" w:cs="Arial"/>
          <w:i w:val="0"/>
          <w:iCs w:val="0"/>
          <w:color w:val="auto"/>
          <w:sz w:val="22"/>
          <w:szCs w:val="22"/>
        </w:rPr>
      </w:pPr>
      <w:bookmarkStart w:id="63" w:name="_Toc25156584"/>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12</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Cliente Cadastrado</w:t>
      </w:r>
      <w:bookmarkEnd w:id="63"/>
    </w:p>
    <w:p w14:paraId="6839CB98" w14:textId="2DE6D08B" w:rsidR="00C52C97" w:rsidRDefault="00777A2C" w:rsidP="00C52C97">
      <w:pPr>
        <w:keepNext/>
      </w:pPr>
      <w:r>
        <w:rPr>
          <w:noProof/>
        </w:rPr>
        <w:drawing>
          <wp:inline distT="0" distB="0" distL="0" distR="0" wp14:anchorId="5A1D9E60" wp14:editId="6FE27A32">
            <wp:extent cx="5760085" cy="2873375"/>
            <wp:effectExtent l="190500" t="190500" r="183515" b="1936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2873375"/>
                    </a:xfrm>
                    <a:prstGeom prst="rect">
                      <a:avLst/>
                    </a:prstGeom>
                    <a:ln>
                      <a:noFill/>
                    </a:ln>
                    <a:effectLst>
                      <a:outerShdw blurRad="190500" algn="tl" rotWithShape="0">
                        <a:srgbClr val="000000">
                          <a:alpha val="70000"/>
                        </a:srgbClr>
                      </a:outerShdw>
                    </a:effectLst>
                  </pic:spPr>
                </pic:pic>
              </a:graphicData>
            </a:graphic>
          </wp:inline>
        </w:drawing>
      </w:r>
    </w:p>
    <w:p w14:paraId="775CF4ED" w14:textId="44CFA893" w:rsidR="00C52C97" w:rsidRPr="00FF238A" w:rsidRDefault="00C52C97" w:rsidP="00C52C97">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11F8B719" w14:textId="44D31BF5" w:rsidR="0016031E" w:rsidRDefault="0016031E" w:rsidP="005A0901">
      <w:pPr>
        <w:spacing w:line="360" w:lineRule="auto"/>
        <w:jc w:val="both"/>
        <w:rPr>
          <w:rFonts w:ascii="Arial" w:hAnsi="Arial" w:cs="Arial"/>
          <w:sz w:val="24"/>
          <w:szCs w:val="24"/>
        </w:rPr>
      </w:pPr>
      <w:r>
        <w:lastRenderedPageBreak/>
        <w:tab/>
      </w:r>
      <w:r w:rsidRPr="00953079">
        <w:rPr>
          <w:rFonts w:ascii="Arial" w:hAnsi="Arial" w:cs="Arial"/>
          <w:sz w:val="24"/>
          <w:szCs w:val="24"/>
        </w:rPr>
        <w:t xml:space="preserve">Após a cadastrado, fica disponível a função de alterar (ícone de lápis) </w:t>
      </w:r>
      <w:r w:rsidR="003F0CF2">
        <w:rPr>
          <w:rFonts w:ascii="Arial" w:hAnsi="Arial" w:cs="Arial"/>
          <w:sz w:val="24"/>
          <w:szCs w:val="24"/>
        </w:rPr>
        <w:t xml:space="preserve">e excluir </w:t>
      </w:r>
      <w:r w:rsidRPr="00953079">
        <w:rPr>
          <w:rFonts w:ascii="Arial" w:hAnsi="Arial" w:cs="Arial"/>
          <w:sz w:val="24"/>
          <w:szCs w:val="24"/>
        </w:rPr>
        <w:t xml:space="preserve">(ícone de lixeira) </w:t>
      </w:r>
      <w:r w:rsidR="003F0CF2">
        <w:rPr>
          <w:rFonts w:ascii="Arial" w:hAnsi="Arial" w:cs="Arial"/>
          <w:sz w:val="24"/>
          <w:szCs w:val="24"/>
        </w:rPr>
        <w:t>d</w:t>
      </w:r>
      <w:r w:rsidRPr="00953079">
        <w:rPr>
          <w:rFonts w:ascii="Arial" w:hAnsi="Arial" w:cs="Arial"/>
          <w:sz w:val="24"/>
          <w:szCs w:val="24"/>
        </w:rPr>
        <w:t>o cliente selecionado.</w:t>
      </w:r>
    </w:p>
    <w:p w14:paraId="0D94F61A" w14:textId="009E77B8" w:rsidR="0016031E" w:rsidRDefault="0016031E" w:rsidP="005A0901">
      <w:pPr>
        <w:spacing w:line="360" w:lineRule="auto"/>
        <w:jc w:val="both"/>
        <w:rPr>
          <w:rFonts w:ascii="Arial" w:hAnsi="Arial" w:cs="Arial"/>
          <w:sz w:val="24"/>
          <w:szCs w:val="24"/>
        </w:rPr>
      </w:pPr>
      <w:r>
        <w:rPr>
          <w:rFonts w:ascii="Arial" w:hAnsi="Arial" w:cs="Arial"/>
          <w:sz w:val="24"/>
          <w:szCs w:val="24"/>
        </w:rPr>
        <w:tab/>
        <w:t>As mesmas funções podem ser executadas nas seguintes telas</w:t>
      </w:r>
      <w:r w:rsidR="003F0CF2">
        <w:rPr>
          <w:rFonts w:ascii="Arial" w:hAnsi="Arial" w:cs="Arial"/>
          <w:sz w:val="24"/>
          <w:szCs w:val="24"/>
        </w:rPr>
        <w:t xml:space="preserve"> </w:t>
      </w:r>
      <w:r w:rsidR="002D031E">
        <w:rPr>
          <w:rFonts w:ascii="Arial" w:hAnsi="Arial" w:cs="Arial"/>
          <w:sz w:val="24"/>
          <w:szCs w:val="24"/>
        </w:rPr>
        <w:t>nas figuras de Manter Empresa(12), Manter Funcionário (13), Manter Ordem de Serviço(15), Manter Rotas(16), Manter Transporte (18)</w:t>
      </w:r>
      <w:r>
        <w:rPr>
          <w:rFonts w:ascii="Arial" w:hAnsi="Arial" w:cs="Arial"/>
          <w:sz w:val="24"/>
          <w:szCs w:val="24"/>
        </w:rPr>
        <w:t>:</w:t>
      </w:r>
    </w:p>
    <w:p w14:paraId="184C6A3F" w14:textId="50486DCE" w:rsidR="002F4954" w:rsidRPr="00FF238A" w:rsidRDefault="002F4954" w:rsidP="002F4954">
      <w:pPr>
        <w:pStyle w:val="Legenda"/>
        <w:jc w:val="center"/>
        <w:rPr>
          <w:rFonts w:ascii="Arial" w:hAnsi="Arial" w:cs="Arial"/>
          <w:i w:val="0"/>
          <w:iCs w:val="0"/>
          <w:color w:val="auto"/>
          <w:sz w:val="22"/>
          <w:szCs w:val="22"/>
        </w:rPr>
      </w:pPr>
      <w:bookmarkStart w:id="64" w:name="_Toc25156585"/>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13</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Empresa</w:t>
      </w:r>
      <w:bookmarkEnd w:id="64"/>
    </w:p>
    <w:p w14:paraId="14E8C0D5" w14:textId="467E1A8B" w:rsidR="00C52C97" w:rsidRDefault="00777A2C" w:rsidP="00C52C97">
      <w:pPr>
        <w:keepNext/>
      </w:pPr>
      <w:r>
        <w:rPr>
          <w:noProof/>
        </w:rPr>
        <w:drawing>
          <wp:inline distT="0" distB="0" distL="0" distR="0" wp14:anchorId="56798618" wp14:editId="2947F388">
            <wp:extent cx="5788647" cy="2840400"/>
            <wp:effectExtent l="190500" t="190500" r="193675" b="18859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8647" cy="2840400"/>
                    </a:xfrm>
                    <a:prstGeom prst="rect">
                      <a:avLst/>
                    </a:prstGeom>
                    <a:ln>
                      <a:noFill/>
                    </a:ln>
                    <a:effectLst>
                      <a:outerShdw blurRad="190500" algn="tl" rotWithShape="0">
                        <a:srgbClr val="000000">
                          <a:alpha val="70000"/>
                        </a:srgbClr>
                      </a:outerShdw>
                    </a:effectLst>
                  </pic:spPr>
                </pic:pic>
              </a:graphicData>
            </a:graphic>
          </wp:inline>
        </w:drawing>
      </w:r>
    </w:p>
    <w:p w14:paraId="3CB54EE5" w14:textId="66C0D826" w:rsidR="00C52C97" w:rsidRDefault="00C52C97" w:rsidP="00C52C97">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0F311F12" w14:textId="7854DA95" w:rsidR="002F4954" w:rsidRDefault="002F4954" w:rsidP="00C52C97">
      <w:pPr>
        <w:jc w:val="center"/>
        <w:rPr>
          <w:rFonts w:ascii="Arial" w:hAnsi="Arial" w:cs="Arial"/>
        </w:rPr>
      </w:pPr>
    </w:p>
    <w:p w14:paraId="6A528CB3" w14:textId="2F21E4A6" w:rsidR="009252AB" w:rsidRDefault="009252AB" w:rsidP="00C52C97">
      <w:pPr>
        <w:jc w:val="center"/>
        <w:rPr>
          <w:rFonts w:ascii="Arial" w:hAnsi="Arial" w:cs="Arial"/>
        </w:rPr>
      </w:pPr>
    </w:p>
    <w:p w14:paraId="424D6F33" w14:textId="4B1F8694" w:rsidR="009252AB" w:rsidRDefault="009252AB" w:rsidP="00C52C97">
      <w:pPr>
        <w:jc w:val="center"/>
        <w:rPr>
          <w:rFonts w:ascii="Arial" w:hAnsi="Arial" w:cs="Arial"/>
        </w:rPr>
      </w:pPr>
    </w:p>
    <w:p w14:paraId="137ACA83" w14:textId="20604834" w:rsidR="009252AB" w:rsidRDefault="009252AB" w:rsidP="00C52C97">
      <w:pPr>
        <w:jc w:val="center"/>
        <w:rPr>
          <w:rFonts w:ascii="Arial" w:hAnsi="Arial" w:cs="Arial"/>
        </w:rPr>
      </w:pPr>
    </w:p>
    <w:p w14:paraId="28BEA744" w14:textId="42EDADDF" w:rsidR="009252AB" w:rsidRDefault="009252AB" w:rsidP="00C52C97">
      <w:pPr>
        <w:jc w:val="center"/>
        <w:rPr>
          <w:rFonts w:ascii="Arial" w:hAnsi="Arial" w:cs="Arial"/>
        </w:rPr>
      </w:pPr>
    </w:p>
    <w:p w14:paraId="33340BDE" w14:textId="48A6F045" w:rsidR="009252AB" w:rsidRDefault="009252AB" w:rsidP="00C52C97">
      <w:pPr>
        <w:jc w:val="center"/>
        <w:rPr>
          <w:rFonts w:ascii="Arial" w:hAnsi="Arial" w:cs="Arial"/>
        </w:rPr>
      </w:pPr>
    </w:p>
    <w:p w14:paraId="475C5AFC" w14:textId="215BA01D" w:rsidR="009252AB" w:rsidRDefault="009252AB" w:rsidP="00C52C97">
      <w:pPr>
        <w:jc w:val="center"/>
        <w:rPr>
          <w:rFonts w:ascii="Arial" w:hAnsi="Arial" w:cs="Arial"/>
        </w:rPr>
      </w:pPr>
    </w:p>
    <w:p w14:paraId="531A4DF4" w14:textId="28955B84" w:rsidR="009252AB" w:rsidRDefault="009252AB" w:rsidP="00C52C97">
      <w:pPr>
        <w:jc w:val="center"/>
        <w:rPr>
          <w:rFonts w:ascii="Arial" w:hAnsi="Arial" w:cs="Arial"/>
        </w:rPr>
      </w:pPr>
    </w:p>
    <w:p w14:paraId="04E48C62" w14:textId="11340506" w:rsidR="009252AB" w:rsidRDefault="009252AB" w:rsidP="00C52C97">
      <w:pPr>
        <w:jc w:val="center"/>
        <w:rPr>
          <w:rFonts w:ascii="Arial" w:hAnsi="Arial" w:cs="Arial"/>
        </w:rPr>
      </w:pPr>
    </w:p>
    <w:p w14:paraId="13B17419" w14:textId="3BFF0A6E" w:rsidR="009252AB" w:rsidRDefault="009252AB" w:rsidP="00C52C97">
      <w:pPr>
        <w:jc w:val="center"/>
        <w:rPr>
          <w:rFonts w:ascii="Arial" w:hAnsi="Arial" w:cs="Arial"/>
        </w:rPr>
      </w:pPr>
    </w:p>
    <w:p w14:paraId="423FFA59" w14:textId="651EE17F" w:rsidR="009252AB" w:rsidRDefault="009252AB" w:rsidP="00C52C97">
      <w:pPr>
        <w:jc w:val="center"/>
        <w:rPr>
          <w:rFonts w:ascii="Arial" w:hAnsi="Arial" w:cs="Arial"/>
        </w:rPr>
      </w:pPr>
    </w:p>
    <w:p w14:paraId="6CBDB29B" w14:textId="3A3CBB9C" w:rsidR="009252AB" w:rsidRDefault="009252AB" w:rsidP="00C52C97">
      <w:pPr>
        <w:jc w:val="center"/>
        <w:rPr>
          <w:rFonts w:ascii="Arial" w:hAnsi="Arial" w:cs="Arial"/>
        </w:rPr>
      </w:pPr>
    </w:p>
    <w:p w14:paraId="46F6197A" w14:textId="77777777" w:rsidR="009252AB" w:rsidRDefault="009252AB" w:rsidP="00C52C97">
      <w:pPr>
        <w:jc w:val="center"/>
        <w:rPr>
          <w:rFonts w:ascii="Arial" w:hAnsi="Arial" w:cs="Arial"/>
        </w:rPr>
      </w:pPr>
    </w:p>
    <w:p w14:paraId="350DA006" w14:textId="4DDEC718" w:rsidR="002F4954" w:rsidRPr="00FF238A" w:rsidRDefault="002F4954" w:rsidP="002F4954">
      <w:pPr>
        <w:pStyle w:val="Legenda"/>
        <w:jc w:val="center"/>
        <w:rPr>
          <w:rFonts w:ascii="Arial" w:hAnsi="Arial" w:cs="Arial"/>
          <w:i w:val="0"/>
          <w:iCs w:val="0"/>
          <w:color w:val="auto"/>
          <w:sz w:val="22"/>
          <w:szCs w:val="22"/>
        </w:rPr>
      </w:pPr>
      <w:bookmarkStart w:id="65" w:name="_Toc25156586"/>
      <w:r w:rsidRPr="00FF238A">
        <w:rPr>
          <w:rFonts w:ascii="Arial" w:hAnsi="Arial" w:cs="Arial"/>
          <w:i w:val="0"/>
          <w:iCs w:val="0"/>
          <w:color w:val="auto"/>
          <w:sz w:val="22"/>
          <w:szCs w:val="22"/>
        </w:rPr>
        <w:lastRenderedPageBreak/>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14</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Funcionário</w:t>
      </w:r>
      <w:bookmarkEnd w:id="65"/>
    </w:p>
    <w:p w14:paraId="34072EEF" w14:textId="488BA7C8" w:rsidR="00C52C97" w:rsidRDefault="00777A2C" w:rsidP="00C52C97">
      <w:pPr>
        <w:keepNext/>
      </w:pPr>
      <w:r>
        <w:rPr>
          <w:noProof/>
        </w:rPr>
        <w:drawing>
          <wp:inline distT="0" distB="0" distL="0" distR="0" wp14:anchorId="3D6B9720" wp14:editId="080C43EC">
            <wp:extent cx="5758819" cy="2818514"/>
            <wp:effectExtent l="190500" t="190500" r="184785" b="1917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93" cy="2819480"/>
                    </a:xfrm>
                    <a:prstGeom prst="rect">
                      <a:avLst/>
                    </a:prstGeom>
                    <a:ln>
                      <a:noFill/>
                    </a:ln>
                    <a:effectLst>
                      <a:outerShdw blurRad="190500" algn="tl" rotWithShape="0">
                        <a:srgbClr val="000000">
                          <a:alpha val="70000"/>
                        </a:srgbClr>
                      </a:outerShdw>
                    </a:effectLst>
                  </pic:spPr>
                </pic:pic>
              </a:graphicData>
            </a:graphic>
          </wp:inline>
        </w:drawing>
      </w:r>
    </w:p>
    <w:p w14:paraId="56E172C7" w14:textId="689A66F0" w:rsidR="00C52C97" w:rsidRDefault="00C52C97" w:rsidP="00C52C97">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691ADC67" w14:textId="46863B8D" w:rsidR="007160E9" w:rsidRDefault="007160E9" w:rsidP="00C52C97">
      <w:pPr>
        <w:jc w:val="center"/>
        <w:rPr>
          <w:rFonts w:ascii="Arial" w:hAnsi="Arial" w:cs="Arial"/>
        </w:rPr>
      </w:pPr>
    </w:p>
    <w:p w14:paraId="404CE8AA" w14:textId="12BBBF38" w:rsidR="007160E9" w:rsidRPr="00FF238A" w:rsidRDefault="007160E9" w:rsidP="007160E9">
      <w:pPr>
        <w:pStyle w:val="Legenda"/>
        <w:jc w:val="center"/>
        <w:rPr>
          <w:rFonts w:ascii="Arial" w:hAnsi="Arial" w:cs="Arial"/>
          <w:i w:val="0"/>
          <w:iCs w:val="0"/>
          <w:color w:val="auto"/>
          <w:sz w:val="22"/>
          <w:szCs w:val="22"/>
        </w:rPr>
      </w:pPr>
      <w:bookmarkStart w:id="66" w:name="_Toc25156587"/>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15</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Cubagem</w:t>
      </w:r>
      <w:bookmarkEnd w:id="66"/>
    </w:p>
    <w:p w14:paraId="0A1709AE" w14:textId="672A7BFB" w:rsidR="00C52C97" w:rsidRPr="00FF238A" w:rsidRDefault="00777A2C" w:rsidP="00C52C97">
      <w:pPr>
        <w:keepNext/>
        <w:rPr>
          <w:sz w:val="24"/>
          <w:szCs w:val="24"/>
        </w:rPr>
      </w:pPr>
      <w:r>
        <w:rPr>
          <w:noProof/>
        </w:rPr>
        <w:drawing>
          <wp:inline distT="0" distB="0" distL="0" distR="0" wp14:anchorId="770A33D7" wp14:editId="55D5829B">
            <wp:extent cx="5758815" cy="2861044"/>
            <wp:effectExtent l="190500" t="190500" r="184785" b="1873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8305" cy="2865759"/>
                    </a:xfrm>
                    <a:prstGeom prst="rect">
                      <a:avLst/>
                    </a:prstGeom>
                    <a:ln>
                      <a:noFill/>
                    </a:ln>
                    <a:effectLst>
                      <a:outerShdw blurRad="190500" algn="tl" rotWithShape="0">
                        <a:srgbClr val="000000">
                          <a:alpha val="70000"/>
                        </a:srgbClr>
                      </a:outerShdw>
                    </a:effectLst>
                  </pic:spPr>
                </pic:pic>
              </a:graphicData>
            </a:graphic>
          </wp:inline>
        </w:drawing>
      </w:r>
    </w:p>
    <w:p w14:paraId="22FFE327" w14:textId="0868664B" w:rsidR="00365005" w:rsidRDefault="00365005" w:rsidP="00365005">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28290039" w14:textId="7B005317" w:rsidR="007160E9" w:rsidRDefault="007160E9" w:rsidP="00365005">
      <w:pPr>
        <w:jc w:val="center"/>
        <w:rPr>
          <w:rFonts w:ascii="Arial" w:hAnsi="Arial" w:cs="Arial"/>
        </w:rPr>
      </w:pPr>
    </w:p>
    <w:p w14:paraId="568090F1" w14:textId="483CEC13" w:rsidR="00777A2C" w:rsidRDefault="00777A2C" w:rsidP="00365005">
      <w:pPr>
        <w:jc w:val="center"/>
        <w:rPr>
          <w:rFonts w:ascii="Arial" w:hAnsi="Arial" w:cs="Arial"/>
        </w:rPr>
      </w:pPr>
    </w:p>
    <w:p w14:paraId="1877C49C" w14:textId="77777777" w:rsidR="00777A2C" w:rsidRDefault="00777A2C" w:rsidP="00365005">
      <w:pPr>
        <w:jc w:val="center"/>
        <w:rPr>
          <w:rFonts w:ascii="Arial" w:hAnsi="Arial" w:cs="Arial"/>
        </w:rPr>
      </w:pPr>
    </w:p>
    <w:p w14:paraId="7FE8288B" w14:textId="3E14AA8B" w:rsidR="007160E9" w:rsidRPr="00FF238A" w:rsidRDefault="007160E9" w:rsidP="007160E9">
      <w:pPr>
        <w:pStyle w:val="Legenda"/>
        <w:jc w:val="center"/>
        <w:rPr>
          <w:rFonts w:ascii="Arial" w:hAnsi="Arial" w:cs="Arial"/>
          <w:i w:val="0"/>
          <w:iCs w:val="0"/>
          <w:color w:val="auto"/>
          <w:sz w:val="22"/>
          <w:szCs w:val="22"/>
        </w:rPr>
      </w:pPr>
      <w:bookmarkStart w:id="67" w:name="_Toc25156588"/>
      <w:r w:rsidRPr="00FF238A">
        <w:rPr>
          <w:rFonts w:ascii="Arial" w:hAnsi="Arial" w:cs="Arial"/>
          <w:i w:val="0"/>
          <w:iCs w:val="0"/>
          <w:color w:val="auto"/>
          <w:sz w:val="22"/>
          <w:szCs w:val="22"/>
        </w:rPr>
        <w:lastRenderedPageBreak/>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16</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Ordem de Serviço</w:t>
      </w:r>
      <w:bookmarkEnd w:id="67"/>
    </w:p>
    <w:p w14:paraId="15E887BE" w14:textId="57538DBD" w:rsidR="00365005" w:rsidRDefault="0020636A" w:rsidP="00365005">
      <w:pPr>
        <w:keepNext/>
      </w:pPr>
      <w:r>
        <w:rPr>
          <w:noProof/>
        </w:rPr>
        <w:drawing>
          <wp:inline distT="0" distB="0" distL="0" distR="0" wp14:anchorId="22D32196" wp14:editId="4F29E369">
            <wp:extent cx="5760085" cy="2883535"/>
            <wp:effectExtent l="190500" t="190500" r="183515" b="18351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883535"/>
                    </a:xfrm>
                    <a:prstGeom prst="rect">
                      <a:avLst/>
                    </a:prstGeom>
                    <a:ln>
                      <a:noFill/>
                    </a:ln>
                    <a:effectLst>
                      <a:outerShdw blurRad="190500" algn="tl" rotWithShape="0">
                        <a:srgbClr val="000000">
                          <a:alpha val="70000"/>
                        </a:srgbClr>
                      </a:outerShdw>
                    </a:effectLst>
                  </pic:spPr>
                </pic:pic>
              </a:graphicData>
            </a:graphic>
          </wp:inline>
        </w:drawing>
      </w:r>
    </w:p>
    <w:p w14:paraId="6C83FAF6" w14:textId="2460AEE5" w:rsidR="001207A2" w:rsidRDefault="00365005" w:rsidP="0020636A">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2C223CC4" w14:textId="77777777" w:rsidR="0020636A" w:rsidRPr="0020636A" w:rsidRDefault="0020636A" w:rsidP="0020636A">
      <w:pPr>
        <w:jc w:val="center"/>
        <w:rPr>
          <w:rFonts w:ascii="Arial" w:hAnsi="Arial" w:cs="Arial"/>
        </w:rPr>
      </w:pPr>
    </w:p>
    <w:p w14:paraId="6B2B7005" w14:textId="3CB48313" w:rsidR="007160E9" w:rsidRPr="00FF238A" w:rsidRDefault="007160E9" w:rsidP="007160E9">
      <w:pPr>
        <w:pStyle w:val="Legenda"/>
        <w:jc w:val="center"/>
        <w:rPr>
          <w:rFonts w:ascii="Arial" w:hAnsi="Arial" w:cs="Arial"/>
          <w:i w:val="0"/>
          <w:iCs w:val="0"/>
          <w:color w:val="auto"/>
          <w:sz w:val="22"/>
          <w:szCs w:val="22"/>
        </w:rPr>
      </w:pPr>
      <w:bookmarkStart w:id="68" w:name="_Toc25156589"/>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17</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Rotas</w:t>
      </w:r>
      <w:bookmarkEnd w:id="68"/>
    </w:p>
    <w:p w14:paraId="79290B53" w14:textId="6E9878A0" w:rsidR="00365005" w:rsidRDefault="0020636A" w:rsidP="00365005">
      <w:pPr>
        <w:keepNext/>
      </w:pPr>
      <w:r>
        <w:rPr>
          <w:noProof/>
        </w:rPr>
        <w:drawing>
          <wp:inline distT="0" distB="0" distL="0" distR="0" wp14:anchorId="084106AD" wp14:editId="098DD831">
            <wp:extent cx="5760085" cy="2873375"/>
            <wp:effectExtent l="190500" t="190500" r="183515" b="1936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873375"/>
                    </a:xfrm>
                    <a:prstGeom prst="rect">
                      <a:avLst/>
                    </a:prstGeom>
                    <a:ln>
                      <a:noFill/>
                    </a:ln>
                    <a:effectLst>
                      <a:outerShdw blurRad="190500" algn="tl" rotWithShape="0">
                        <a:srgbClr val="000000">
                          <a:alpha val="70000"/>
                        </a:srgbClr>
                      </a:outerShdw>
                    </a:effectLst>
                  </pic:spPr>
                </pic:pic>
              </a:graphicData>
            </a:graphic>
          </wp:inline>
        </w:drawing>
      </w:r>
    </w:p>
    <w:p w14:paraId="7BB1F85B" w14:textId="44B922E9" w:rsidR="00365005" w:rsidRDefault="00365005" w:rsidP="00365005">
      <w:pPr>
        <w:jc w:val="center"/>
        <w:rPr>
          <w:rFonts w:ascii="Arial" w:hAnsi="Arial" w:cs="Arial"/>
          <w:sz w:val="20"/>
          <w:szCs w:val="20"/>
        </w:rPr>
      </w:pPr>
      <w:r w:rsidRPr="00FF238A">
        <w:rPr>
          <w:rFonts w:ascii="Arial" w:hAnsi="Arial" w:cs="Arial"/>
        </w:rPr>
        <w:t xml:space="preserve">Fonte: </w:t>
      </w:r>
      <w:r w:rsidR="0035476F">
        <w:rPr>
          <w:rFonts w:ascii="Arial" w:hAnsi="Arial" w:cs="Arial"/>
        </w:rPr>
        <w:t>Autores (2019)</w:t>
      </w:r>
    </w:p>
    <w:p w14:paraId="706A44D4" w14:textId="1B15CC59" w:rsidR="0035476F" w:rsidRDefault="0016031E" w:rsidP="005A0901">
      <w:pPr>
        <w:spacing w:line="360" w:lineRule="auto"/>
        <w:jc w:val="both"/>
        <w:rPr>
          <w:rFonts w:ascii="Arial" w:hAnsi="Arial" w:cs="Arial"/>
          <w:sz w:val="24"/>
          <w:szCs w:val="24"/>
        </w:rPr>
      </w:pPr>
      <w:r>
        <w:tab/>
      </w:r>
      <w:r>
        <w:rPr>
          <w:rFonts w:ascii="Arial" w:hAnsi="Arial" w:cs="Arial"/>
          <w:sz w:val="24"/>
          <w:szCs w:val="24"/>
        </w:rPr>
        <w:t>Ao acessar manter rotas, é possível utilizar a função de mapas e traçar a sua rota desejada, informando sua localização de origem e destino</w:t>
      </w:r>
      <w:r w:rsidR="003F0CF2">
        <w:rPr>
          <w:rFonts w:ascii="Arial" w:hAnsi="Arial" w:cs="Arial"/>
          <w:sz w:val="24"/>
          <w:szCs w:val="24"/>
        </w:rPr>
        <w:t xml:space="preserve">. Esta rota é traçada utilizando uma API do Google Maps, podendo ser aplicado em todo o território </w:t>
      </w:r>
      <w:r w:rsidR="003F0CF2">
        <w:rPr>
          <w:rFonts w:ascii="Arial" w:hAnsi="Arial" w:cs="Arial"/>
          <w:sz w:val="24"/>
          <w:szCs w:val="24"/>
        </w:rPr>
        <w:lastRenderedPageBreak/>
        <w:t>mundial</w:t>
      </w:r>
      <w:r w:rsidR="00FF238A">
        <w:rPr>
          <w:rFonts w:ascii="Arial" w:hAnsi="Arial" w:cs="Arial"/>
          <w:sz w:val="24"/>
          <w:szCs w:val="24"/>
        </w:rPr>
        <w:t xml:space="preserve">, através da aplicação pode-se traçar rotas evitando pedágios, e escolher uma melhor opção de rota que a API disponibiliza para o usuário </w:t>
      </w:r>
      <w:r w:rsidR="007160E9">
        <w:rPr>
          <w:rFonts w:ascii="Arial" w:hAnsi="Arial" w:cs="Arial"/>
          <w:sz w:val="24"/>
          <w:szCs w:val="24"/>
        </w:rPr>
        <w:t>escolher.</w:t>
      </w:r>
    </w:p>
    <w:p w14:paraId="33978806" w14:textId="6237C57D" w:rsidR="00365005" w:rsidRPr="007160E9" w:rsidRDefault="007160E9" w:rsidP="007160E9">
      <w:pPr>
        <w:pStyle w:val="Legenda"/>
        <w:jc w:val="center"/>
        <w:rPr>
          <w:rFonts w:ascii="Arial" w:hAnsi="Arial" w:cs="Arial"/>
          <w:i w:val="0"/>
          <w:iCs w:val="0"/>
          <w:color w:val="auto"/>
          <w:sz w:val="22"/>
          <w:szCs w:val="22"/>
        </w:rPr>
      </w:pPr>
      <w:bookmarkStart w:id="69" w:name="_Toc25156590"/>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18</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Mapa e Rotas</w:t>
      </w:r>
      <w:r w:rsidR="0020636A">
        <w:rPr>
          <w:noProof/>
        </w:rPr>
        <w:drawing>
          <wp:inline distT="0" distB="0" distL="0" distR="0" wp14:anchorId="26D6D5D5" wp14:editId="2E400378">
            <wp:extent cx="5760085" cy="2942590"/>
            <wp:effectExtent l="190500" t="190500" r="183515" b="1816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942590"/>
                    </a:xfrm>
                    <a:prstGeom prst="rect">
                      <a:avLst/>
                    </a:prstGeom>
                    <a:ln>
                      <a:noFill/>
                    </a:ln>
                    <a:effectLst>
                      <a:outerShdw blurRad="190500" algn="tl" rotWithShape="0">
                        <a:srgbClr val="000000">
                          <a:alpha val="70000"/>
                        </a:srgbClr>
                      </a:outerShdw>
                    </a:effectLst>
                  </pic:spPr>
                </pic:pic>
              </a:graphicData>
            </a:graphic>
          </wp:inline>
        </w:drawing>
      </w:r>
      <w:bookmarkEnd w:id="69"/>
    </w:p>
    <w:p w14:paraId="79A87DB7" w14:textId="3DDCCE4B" w:rsidR="00365005" w:rsidRDefault="00365005" w:rsidP="00365005">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4B753BC8" w14:textId="44F26211" w:rsidR="0035476F" w:rsidRPr="00FF238A" w:rsidRDefault="0035476F" w:rsidP="0035476F">
      <w:pPr>
        <w:pStyle w:val="Legenda"/>
        <w:jc w:val="center"/>
        <w:rPr>
          <w:rFonts w:ascii="Arial" w:hAnsi="Arial" w:cs="Arial"/>
          <w:i w:val="0"/>
          <w:iCs w:val="0"/>
          <w:color w:val="auto"/>
          <w:sz w:val="22"/>
          <w:szCs w:val="22"/>
        </w:rPr>
      </w:pPr>
      <w:bookmarkStart w:id="70" w:name="_Toc25156591"/>
      <w:r w:rsidRPr="00FF238A">
        <w:rPr>
          <w:rFonts w:ascii="Arial" w:hAnsi="Arial" w:cs="Arial"/>
          <w:i w:val="0"/>
          <w:iCs w:val="0"/>
          <w:color w:val="auto"/>
          <w:sz w:val="22"/>
          <w:szCs w:val="22"/>
        </w:rPr>
        <w:t xml:space="preserve">Figura </w:t>
      </w:r>
      <w:r>
        <w:rPr>
          <w:rFonts w:ascii="Arial" w:hAnsi="Arial" w:cs="Arial"/>
          <w:i w:val="0"/>
          <w:iCs w:val="0"/>
          <w:color w:val="auto"/>
          <w:sz w:val="22"/>
          <w:szCs w:val="22"/>
        </w:rPr>
        <w:fldChar w:fldCharType="begin"/>
      </w:r>
      <w:r>
        <w:rPr>
          <w:rFonts w:ascii="Arial" w:hAnsi="Arial" w:cs="Arial"/>
          <w:i w:val="0"/>
          <w:iCs w:val="0"/>
          <w:color w:val="auto"/>
          <w:sz w:val="22"/>
          <w:szCs w:val="22"/>
        </w:rPr>
        <w:instrText xml:space="preserve"> SEQ Figura \* ARABIC </w:instrText>
      </w:r>
      <w:r>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19</w:t>
      </w:r>
      <w:r>
        <w:rPr>
          <w:rFonts w:ascii="Arial" w:hAnsi="Arial" w:cs="Arial"/>
          <w:i w:val="0"/>
          <w:iCs w:val="0"/>
          <w:color w:val="auto"/>
          <w:sz w:val="22"/>
          <w:szCs w:val="22"/>
        </w:rPr>
        <w:fldChar w:fldCharType="end"/>
      </w:r>
      <w:r w:rsidRPr="00FF238A">
        <w:rPr>
          <w:rFonts w:ascii="Arial" w:hAnsi="Arial" w:cs="Arial"/>
          <w:i w:val="0"/>
          <w:iCs w:val="0"/>
          <w:color w:val="auto"/>
          <w:sz w:val="22"/>
          <w:szCs w:val="22"/>
        </w:rPr>
        <w:t>- Manter Transporte</w:t>
      </w:r>
      <w:bookmarkEnd w:id="70"/>
    </w:p>
    <w:p w14:paraId="324F5BAE" w14:textId="5CA41FB3" w:rsidR="00365005" w:rsidRDefault="0020636A" w:rsidP="00365005">
      <w:pPr>
        <w:keepNext/>
      </w:pPr>
      <w:r>
        <w:rPr>
          <w:noProof/>
        </w:rPr>
        <w:drawing>
          <wp:inline distT="0" distB="0" distL="0" distR="0" wp14:anchorId="50864804" wp14:editId="15F5BC3A">
            <wp:extent cx="5760085" cy="2866390"/>
            <wp:effectExtent l="190500" t="190500" r="183515" b="1816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66390"/>
                    </a:xfrm>
                    <a:prstGeom prst="rect">
                      <a:avLst/>
                    </a:prstGeom>
                    <a:ln>
                      <a:noFill/>
                    </a:ln>
                    <a:effectLst>
                      <a:outerShdw blurRad="190500" algn="tl" rotWithShape="0">
                        <a:srgbClr val="000000">
                          <a:alpha val="70000"/>
                        </a:srgbClr>
                      </a:outerShdw>
                    </a:effectLst>
                  </pic:spPr>
                </pic:pic>
              </a:graphicData>
            </a:graphic>
          </wp:inline>
        </w:drawing>
      </w:r>
    </w:p>
    <w:p w14:paraId="453CB0D5" w14:textId="640635A4" w:rsidR="00365005" w:rsidRPr="00FF238A" w:rsidRDefault="00365005" w:rsidP="00365005">
      <w:pPr>
        <w:jc w:val="center"/>
        <w:rPr>
          <w:rFonts w:ascii="Arial" w:hAnsi="Arial" w:cs="Arial"/>
        </w:rPr>
      </w:pPr>
      <w:r w:rsidRPr="00FF238A">
        <w:rPr>
          <w:rFonts w:ascii="Arial" w:hAnsi="Arial" w:cs="Arial"/>
        </w:rPr>
        <w:t xml:space="preserve">Fonte: </w:t>
      </w:r>
      <w:r w:rsidR="0035476F">
        <w:rPr>
          <w:rFonts w:ascii="Arial" w:hAnsi="Arial" w:cs="Arial"/>
        </w:rPr>
        <w:t>Autores (2019)</w:t>
      </w:r>
    </w:p>
    <w:p w14:paraId="166286FE" w14:textId="0B193EDC" w:rsidR="00856F7C" w:rsidRPr="00B73693" w:rsidRDefault="00856F7C" w:rsidP="00B73693">
      <w:pPr>
        <w:jc w:val="center"/>
        <w:rPr>
          <w:rFonts w:ascii="Arial" w:hAnsi="Arial" w:cs="Arial"/>
          <w:sz w:val="20"/>
          <w:szCs w:val="20"/>
        </w:rPr>
      </w:pPr>
    </w:p>
    <w:p w14:paraId="13CA299B" w14:textId="6E1497DA" w:rsidR="00B73693" w:rsidRDefault="00B73693">
      <w:pPr>
        <w:spacing w:line="259" w:lineRule="auto"/>
        <w:rPr>
          <w:rFonts w:ascii="Arial" w:hAnsi="Arial" w:cs="Arial"/>
          <w:b/>
          <w:sz w:val="28"/>
          <w:szCs w:val="24"/>
        </w:rPr>
      </w:pPr>
      <w:r>
        <w:rPr>
          <w:rFonts w:ascii="Arial" w:hAnsi="Arial" w:cs="Arial"/>
          <w:b/>
          <w:sz w:val="28"/>
          <w:szCs w:val="24"/>
        </w:rPr>
        <w:br w:type="page"/>
      </w:r>
    </w:p>
    <w:p w14:paraId="328A1A5C" w14:textId="4556607C" w:rsidR="006435EE" w:rsidRPr="00317AB3" w:rsidRDefault="006435EE" w:rsidP="00317AB3">
      <w:pPr>
        <w:pStyle w:val="Ttulo1"/>
        <w:spacing w:line="360" w:lineRule="auto"/>
        <w:rPr>
          <w:rFonts w:ascii="Arial" w:hAnsi="Arial" w:cs="Arial"/>
          <w:b/>
          <w:bCs/>
          <w:color w:val="auto"/>
          <w:sz w:val="28"/>
          <w:szCs w:val="28"/>
        </w:rPr>
      </w:pPr>
      <w:bookmarkStart w:id="71" w:name="_Toc25144004"/>
      <w:r w:rsidRPr="00317AB3">
        <w:rPr>
          <w:rFonts w:ascii="Arial" w:hAnsi="Arial" w:cs="Arial"/>
          <w:b/>
          <w:bCs/>
          <w:color w:val="auto"/>
          <w:sz w:val="28"/>
          <w:szCs w:val="28"/>
        </w:rPr>
        <w:lastRenderedPageBreak/>
        <w:t>5. Considerações Finais</w:t>
      </w:r>
      <w:bookmarkEnd w:id="71"/>
    </w:p>
    <w:p w14:paraId="6BF6076A" w14:textId="38792462" w:rsidR="00167C73" w:rsidRDefault="00D94D71" w:rsidP="00317AB3">
      <w:pPr>
        <w:spacing w:line="360" w:lineRule="auto"/>
        <w:jc w:val="both"/>
        <w:rPr>
          <w:rFonts w:ascii="Arial" w:hAnsi="Arial" w:cs="Arial"/>
          <w:bCs/>
          <w:sz w:val="24"/>
        </w:rPr>
      </w:pPr>
      <w:r>
        <w:rPr>
          <w:rFonts w:ascii="Arial" w:hAnsi="Arial" w:cs="Arial"/>
          <w:bCs/>
          <w:sz w:val="24"/>
        </w:rPr>
        <w:tab/>
        <w:t>O</w:t>
      </w:r>
      <w:r w:rsidR="006F0D7E">
        <w:rPr>
          <w:rFonts w:ascii="Arial" w:hAnsi="Arial" w:cs="Arial"/>
          <w:bCs/>
          <w:sz w:val="24"/>
        </w:rPr>
        <w:t xml:space="preserve"> presente trabalho teve como objetivo criar um sistema que auxiliasse as empresas </w:t>
      </w:r>
      <w:r>
        <w:rPr>
          <w:rFonts w:ascii="Arial" w:hAnsi="Arial" w:cs="Arial"/>
          <w:bCs/>
          <w:sz w:val="24"/>
        </w:rPr>
        <w:t>do ramo logístico a traçarem a melhor rota, e possibilitar o</w:t>
      </w:r>
      <w:r w:rsidR="006F0D7E">
        <w:rPr>
          <w:rFonts w:ascii="Arial" w:hAnsi="Arial" w:cs="Arial"/>
          <w:bCs/>
          <w:sz w:val="24"/>
        </w:rPr>
        <w:t xml:space="preserve"> melhor controle das informações dos clientes, funcionários,</w:t>
      </w:r>
      <w:r w:rsidR="00167C73">
        <w:rPr>
          <w:rFonts w:ascii="Arial" w:hAnsi="Arial" w:cs="Arial"/>
          <w:bCs/>
          <w:sz w:val="24"/>
        </w:rPr>
        <w:t xml:space="preserve"> transportes</w:t>
      </w:r>
      <w:r w:rsidR="006F0D7E">
        <w:rPr>
          <w:rFonts w:ascii="Arial" w:hAnsi="Arial" w:cs="Arial"/>
          <w:bCs/>
          <w:sz w:val="24"/>
        </w:rPr>
        <w:t xml:space="preserve"> e na emissão de um novo serviço.</w:t>
      </w:r>
      <w:r w:rsidR="00167C73">
        <w:rPr>
          <w:rFonts w:ascii="Arial" w:hAnsi="Arial" w:cs="Arial"/>
          <w:bCs/>
          <w:sz w:val="24"/>
        </w:rPr>
        <w:t xml:space="preserve"> Utilizando ferramentas e procedimentos como o Visual Studio para desenvolver, PhpMyAdmin como banco de dados, o Laravel como framework para auxiliar no desenvolvimento, o Astah para criação dos diagramas, a API do Google </w:t>
      </w:r>
      <w:r w:rsidR="00167C73" w:rsidRPr="00167C73">
        <w:rPr>
          <w:rFonts w:ascii="Arial" w:hAnsi="Arial" w:cs="Arial"/>
          <w:bCs/>
          <w:i/>
          <w:iCs/>
          <w:sz w:val="24"/>
        </w:rPr>
        <w:t>Maps</w:t>
      </w:r>
      <w:r w:rsidR="00167C73">
        <w:rPr>
          <w:rFonts w:ascii="Arial" w:hAnsi="Arial" w:cs="Arial"/>
          <w:bCs/>
          <w:sz w:val="24"/>
        </w:rPr>
        <w:t xml:space="preserve"> que forneceu o mapa, e a metodologia ágil Scrum, que ajudaram na criação do sistema. </w:t>
      </w:r>
    </w:p>
    <w:p w14:paraId="1A759D71" w14:textId="68FEF369" w:rsidR="00495A8A" w:rsidRPr="00495A8A" w:rsidRDefault="00495A8A" w:rsidP="00317AB3">
      <w:pPr>
        <w:spacing w:line="360" w:lineRule="auto"/>
        <w:jc w:val="both"/>
        <w:rPr>
          <w:rFonts w:ascii="Arial" w:hAnsi="Arial" w:cs="Arial"/>
          <w:bCs/>
          <w:sz w:val="24"/>
        </w:rPr>
      </w:pPr>
      <w:r>
        <w:rPr>
          <w:rFonts w:ascii="Arial" w:hAnsi="Arial" w:cs="Arial"/>
          <w:bCs/>
          <w:sz w:val="24"/>
        </w:rPr>
        <w:tab/>
        <w:t xml:space="preserve">Foi aplicado durante o projeto, a metodologia </w:t>
      </w:r>
      <w:r>
        <w:rPr>
          <w:rFonts w:ascii="Arial" w:hAnsi="Arial" w:cs="Arial"/>
          <w:bCs/>
          <w:i/>
          <w:iCs/>
          <w:sz w:val="24"/>
        </w:rPr>
        <w:t>Scrum</w:t>
      </w:r>
      <w:r>
        <w:rPr>
          <w:rFonts w:ascii="Arial" w:hAnsi="Arial" w:cs="Arial"/>
          <w:bCs/>
          <w:sz w:val="24"/>
        </w:rPr>
        <w:t xml:space="preserve">. Foram definidas datas para entregar parciais das atividades do projeto, e reuniões para debater sobre o andamento, e desenvolvimento do sistema. </w:t>
      </w:r>
    </w:p>
    <w:p w14:paraId="006528C1" w14:textId="6CB009E9" w:rsidR="00887936" w:rsidRPr="00887936" w:rsidRDefault="00167C73" w:rsidP="00887936">
      <w:pPr>
        <w:pStyle w:val="Textodecomentrio"/>
        <w:spacing w:line="360" w:lineRule="auto"/>
        <w:jc w:val="both"/>
        <w:rPr>
          <w:rFonts w:ascii="Arial" w:hAnsi="Arial" w:cs="Arial"/>
          <w:bCs/>
          <w:sz w:val="24"/>
          <w:szCs w:val="22"/>
        </w:rPr>
      </w:pPr>
      <w:r>
        <w:rPr>
          <w:rFonts w:ascii="Arial" w:hAnsi="Arial" w:cs="Arial"/>
          <w:bCs/>
          <w:sz w:val="24"/>
        </w:rPr>
        <w:tab/>
      </w:r>
      <w:r w:rsidR="00887936" w:rsidRPr="00887936">
        <w:rPr>
          <w:rFonts w:ascii="Arial" w:hAnsi="Arial" w:cs="Arial"/>
          <w:bCs/>
          <w:sz w:val="24"/>
          <w:szCs w:val="22"/>
        </w:rPr>
        <w:t>Com o referencial teórico estudado, foi possível perceber a importância da logística dentro de empresas que optam por utilizar esse diferencial competitivo como uma estratégia de mercado, como resultado é possível se obter um baixo custo de entregas, agilidade no transporte de mercadorias, uma melhor organização dos estoques, assim como, procedimentos ágeis no compartilhar de informações. A área de logística, dentro das empresas é visto como uma vantagem competitiva e isso vem destacando cada vez mais, o avança de tecnologia vem se aperfeiçoando e trazendo resultados para a organização.</w:t>
      </w:r>
      <w:r w:rsidR="00495A8A">
        <w:rPr>
          <w:rFonts w:ascii="Arial" w:hAnsi="Arial" w:cs="Arial"/>
          <w:bCs/>
          <w:sz w:val="24"/>
          <w:szCs w:val="22"/>
        </w:rPr>
        <w:t xml:space="preserve"> </w:t>
      </w:r>
    </w:p>
    <w:p w14:paraId="43D936BA" w14:textId="57A027ED" w:rsidR="00887936" w:rsidRPr="00887936" w:rsidRDefault="00887936" w:rsidP="00887936">
      <w:pPr>
        <w:pStyle w:val="Textodecomentrio"/>
        <w:spacing w:line="360" w:lineRule="auto"/>
        <w:jc w:val="both"/>
        <w:rPr>
          <w:rFonts w:ascii="Arial" w:hAnsi="Arial" w:cs="Arial"/>
          <w:bCs/>
          <w:sz w:val="24"/>
          <w:szCs w:val="22"/>
        </w:rPr>
      </w:pPr>
      <w:r w:rsidRPr="00887936">
        <w:rPr>
          <w:rFonts w:ascii="Arial" w:hAnsi="Arial" w:cs="Arial"/>
          <w:bCs/>
          <w:sz w:val="24"/>
          <w:szCs w:val="22"/>
        </w:rPr>
        <w:tab/>
        <w:t>Após o levantamento de requisitos, ficou definido na documentação do sistema que as principais funcionalidades deveriam ser cadastrar ordem de serviço , cliente, funcionário, transporte, empresa</w:t>
      </w:r>
      <w:r w:rsidR="00495A8A">
        <w:rPr>
          <w:rFonts w:ascii="Arial" w:hAnsi="Arial" w:cs="Arial"/>
          <w:bCs/>
          <w:sz w:val="24"/>
          <w:szCs w:val="22"/>
        </w:rPr>
        <w:t>, rotas, cubagem</w:t>
      </w:r>
      <w:r w:rsidRPr="00887936">
        <w:rPr>
          <w:rFonts w:ascii="Arial" w:hAnsi="Arial" w:cs="Arial"/>
          <w:bCs/>
          <w:sz w:val="24"/>
          <w:szCs w:val="22"/>
        </w:rPr>
        <w:t xml:space="preserve"> e fazer o login.</w:t>
      </w:r>
      <w:r w:rsidR="00495A8A">
        <w:rPr>
          <w:rFonts w:ascii="Arial" w:hAnsi="Arial" w:cs="Arial"/>
          <w:bCs/>
          <w:sz w:val="24"/>
          <w:szCs w:val="22"/>
        </w:rPr>
        <w:t xml:space="preserve"> E foi utilizado a UML para criar os diagramas de use case e classe referente aos requisitos do sistema. </w:t>
      </w:r>
    </w:p>
    <w:p w14:paraId="6DC7B9BB" w14:textId="007171B2" w:rsidR="00887936" w:rsidRPr="00887936" w:rsidRDefault="00887936" w:rsidP="00887936">
      <w:pPr>
        <w:pStyle w:val="Textodecomentrio"/>
        <w:spacing w:line="360" w:lineRule="auto"/>
        <w:jc w:val="both"/>
        <w:rPr>
          <w:rFonts w:ascii="Arial" w:hAnsi="Arial" w:cs="Arial"/>
          <w:bCs/>
          <w:sz w:val="24"/>
          <w:szCs w:val="22"/>
        </w:rPr>
      </w:pPr>
      <w:r w:rsidRPr="00887936">
        <w:rPr>
          <w:rFonts w:ascii="Arial" w:hAnsi="Arial" w:cs="Arial"/>
          <w:bCs/>
          <w:sz w:val="24"/>
          <w:szCs w:val="22"/>
        </w:rPr>
        <w:tab/>
        <w:t>Foi verificado também a importância e aplicação da API Google Maps, trazendo como principal recurso o mapa, sendo possível traçar rotas entre cidades</w:t>
      </w:r>
      <w:r>
        <w:rPr>
          <w:rFonts w:ascii="Arial" w:hAnsi="Arial" w:cs="Arial"/>
          <w:bCs/>
          <w:sz w:val="24"/>
          <w:szCs w:val="22"/>
        </w:rPr>
        <w:t xml:space="preserve">. </w:t>
      </w:r>
      <w:r w:rsidRPr="00887936">
        <w:rPr>
          <w:rFonts w:ascii="Arial" w:hAnsi="Arial" w:cs="Arial"/>
          <w:bCs/>
          <w:sz w:val="24"/>
          <w:szCs w:val="22"/>
        </w:rPr>
        <w:t>Outro objetivo alcançado, foi a compreensão e utilização do problema da mochila, que foi aplicado no sistema.</w:t>
      </w:r>
    </w:p>
    <w:p w14:paraId="222D29C1" w14:textId="1B236B6B" w:rsidR="00887936" w:rsidRDefault="00887936" w:rsidP="00887936">
      <w:pPr>
        <w:pStyle w:val="Textodecomentrio"/>
        <w:spacing w:line="360" w:lineRule="auto"/>
        <w:jc w:val="both"/>
        <w:rPr>
          <w:rFonts w:ascii="Arial" w:hAnsi="Arial" w:cs="Arial"/>
          <w:bCs/>
          <w:sz w:val="24"/>
          <w:szCs w:val="22"/>
        </w:rPr>
      </w:pPr>
      <w:r w:rsidRPr="00887936">
        <w:rPr>
          <w:rFonts w:ascii="Arial" w:hAnsi="Arial" w:cs="Arial"/>
          <w:bCs/>
          <w:sz w:val="24"/>
          <w:szCs w:val="22"/>
        </w:rPr>
        <w:tab/>
        <w:t xml:space="preserve">Como resultado, foi desenvolvido um sistema nomeado como Transit, que possibilita as empresas uma melhor gestão do controle de clientes, transportes e funcionários cadastrados. </w:t>
      </w:r>
    </w:p>
    <w:p w14:paraId="0F3571A4" w14:textId="39A79D77" w:rsidR="004D6F90" w:rsidRPr="009827A1" w:rsidRDefault="004D6F90" w:rsidP="00887936">
      <w:pPr>
        <w:spacing w:line="360" w:lineRule="auto"/>
        <w:jc w:val="both"/>
        <w:rPr>
          <w:rFonts w:ascii="Arial" w:hAnsi="Arial" w:cs="Arial"/>
          <w:b/>
          <w:bCs/>
          <w:sz w:val="28"/>
          <w:szCs w:val="28"/>
        </w:rPr>
      </w:pPr>
      <w:r>
        <w:lastRenderedPageBreak/>
        <w:tab/>
      </w:r>
      <w:r w:rsidRPr="009827A1">
        <w:rPr>
          <w:rFonts w:ascii="Arial" w:hAnsi="Arial" w:cs="Arial"/>
          <w:b/>
          <w:bCs/>
          <w:sz w:val="28"/>
          <w:szCs w:val="28"/>
        </w:rPr>
        <w:t>5.1 Trabalhos futuros</w:t>
      </w:r>
    </w:p>
    <w:p w14:paraId="46E09652" w14:textId="3EC38F28" w:rsidR="00801D19" w:rsidRDefault="00193407" w:rsidP="009827A1">
      <w:pPr>
        <w:spacing w:line="360" w:lineRule="auto"/>
        <w:jc w:val="both"/>
        <w:rPr>
          <w:rFonts w:ascii="Arial" w:hAnsi="Arial" w:cs="Arial"/>
          <w:sz w:val="24"/>
          <w:szCs w:val="24"/>
        </w:rPr>
      </w:pPr>
      <w:r>
        <w:rPr>
          <w:rFonts w:ascii="Arial" w:hAnsi="Arial" w:cs="Arial"/>
          <w:sz w:val="24"/>
          <w:szCs w:val="24"/>
        </w:rPr>
        <w:tab/>
      </w:r>
      <w:r w:rsidR="00272984">
        <w:rPr>
          <w:rFonts w:ascii="Arial" w:hAnsi="Arial" w:cs="Arial"/>
          <w:sz w:val="24"/>
          <w:szCs w:val="24"/>
        </w:rPr>
        <w:t>Como possíveis trabalhos futuros, pode-se apontar:</w:t>
      </w:r>
    </w:p>
    <w:p w14:paraId="4B139D89" w14:textId="57322E40" w:rsidR="00272984" w:rsidRDefault="00272984" w:rsidP="009827A1">
      <w:pPr>
        <w:spacing w:line="360" w:lineRule="auto"/>
        <w:jc w:val="both"/>
        <w:rPr>
          <w:rFonts w:ascii="Arial" w:hAnsi="Arial" w:cs="Arial"/>
          <w:bCs/>
          <w:sz w:val="24"/>
        </w:rPr>
      </w:pPr>
      <w:r>
        <w:rPr>
          <w:rFonts w:ascii="Arial" w:hAnsi="Arial" w:cs="Arial"/>
          <w:bCs/>
          <w:sz w:val="24"/>
        </w:rPr>
        <w:tab/>
        <w:t xml:space="preserve">A implementação </w:t>
      </w:r>
      <w:bookmarkStart w:id="72" w:name="_Toc530507782"/>
      <w:r w:rsidR="00887936">
        <w:rPr>
          <w:rFonts w:ascii="Arial" w:hAnsi="Arial" w:cs="Arial"/>
          <w:bCs/>
          <w:sz w:val="24"/>
        </w:rPr>
        <w:t xml:space="preserve">de uma melhor visualização para o resultado do problema da mochila, aplicando a realidade virtual, mostrando os espaços e mercadorias utilizadas, dentro de um transporte específico, com uma visualização em 3D. Como sugestão, uma imagem abaixo é </w:t>
      </w:r>
      <w:r w:rsidR="00495A8A">
        <w:rPr>
          <w:rFonts w:ascii="Arial" w:hAnsi="Arial" w:cs="Arial"/>
          <w:bCs/>
          <w:sz w:val="24"/>
        </w:rPr>
        <w:t>demonstrada</w:t>
      </w:r>
      <w:r w:rsidR="00887936">
        <w:rPr>
          <w:rFonts w:ascii="Arial" w:hAnsi="Arial" w:cs="Arial"/>
          <w:bCs/>
          <w:sz w:val="24"/>
        </w:rPr>
        <w:t xml:space="preserve"> essa funcionalidade.</w:t>
      </w:r>
    </w:p>
    <w:p w14:paraId="06BE9E9D" w14:textId="2FD8D550" w:rsidR="0035476F" w:rsidRPr="002E6BF6" w:rsidRDefault="0035476F" w:rsidP="0035476F">
      <w:pPr>
        <w:pStyle w:val="Legenda"/>
        <w:jc w:val="center"/>
        <w:rPr>
          <w:rFonts w:ascii="Arial" w:hAnsi="Arial" w:cs="Arial"/>
          <w:i w:val="0"/>
          <w:iCs w:val="0"/>
          <w:color w:val="auto"/>
          <w:sz w:val="22"/>
          <w:szCs w:val="22"/>
        </w:rPr>
      </w:pPr>
      <w:bookmarkStart w:id="73" w:name="_Toc25156592"/>
      <w:r w:rsidRPr="002E6BF6">
        <w:rPr>
          <w:rFonts w:ascii="Arial" w:hAnsi="Arial" w:cs="Arial"/>
          <w:i w:val="0"/>
          <w:iCs w:val="0"/>
          <w:color w:val="auto"/>
          <w:sz w:val="22"/>
          <w:szCs w:val="22"/>
        </w:rPr>
        <w:t xml:space="preserve">Figura </w:t>
      </w:r>
      <w:r w:rsidRPr="002E6BF6">
        <w:rPr>
          <w:rFonts w:ascii="Arial" w:hAnsi="Arial" w:cs="Arial"/>
          <w:i w:val="0"/>
          <w:iCs w:val="0"/>
          <w:color w:val="auto"/>
          <w:sz w:val="22"/>
          <w:szCs w:val="22"/>
        </w:rPr>
        <w:fldChar w:fldCharType="begin"/>
      </w:r>
      <w:r w:rsidRPr="002E6BF6">
        <w:rPr>
          <w:rFonts w:ascii="Arial" w:hAnsi="Arial" w:cs="Arial"/>
          <w:i w:val="0"/>
          <w:iCs w:val="0"/>
          <w:color w:val="auto"/>
          <w:sz w:val="22"/>
          <w:szCs w:val="22"/>
        </w:rPr>
        <w:instrText xml:space="preserve"> SEQ Figura \* ARABIC </w:instrText>
      </w:r>
      <w:r w:rsidRPr="002E6BF6">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20</w:t>
      </w:r>
      <w:r w:rsidRPr="002E6BF6">
        <w:rPr>
          <w:rFonts w:ascii="Arial" w:hAnsi="Arial" w:cs="Arial"/>
          <w:i w:val="0"/>
          <w:iCs w:val="0"/>
          <w:color w:val="auto"/>
          <w:sz w:val="22"/>
          <w:szCs w:val="22"/>
        </w:rPr>
        <w:fldChar w:fldCharType="end"/>
      </w:r>
      <w:r w:rsidRPr="002E6BF6">
        <w:rPr>
          <w:rFonts w:ascii="Arial" w:hAnsi="Arial" w:cs="Arial"/>
          <w:i w:val="0"/>
          <w:iCs w:val="0"/>
          <w:color w:val="auto"/>
          <w:sz w:val="22"/>
          <w:szCs w:val="22"/>
        </w:rPr>
        <w:t>- Exemplo de visualização 3D do transporte</w:t>
      </w:r>
      <w:bookmarkEnd w:id="73"/>
    </w:p>
    <w:p w14:paraId="6D0CE1A5" w14:textId="77777777" w:rsidR="002E6BF6" w:rsidRDefault="002E6BF6" w:rsidP="002E6BF6">
      <w:pPr>
        <w:keepNext/>
        <w:spacing w:line="360" w:lineRule="auto"/>
        <w:jc w:val="both"/>
      </w:pPr>
      <w:r>
        <w:rPr>
          <w:noProof/>
        </w:rPr>
        <w:drawing>
          <wp:inline distT="0" distB="0" distL="0" distR="0" wp14:anchorId="1B98167F" wp14:editId="19347185">
            <wp:extent cx="5400040" cy="3081020"/>
            <wp:effectExtent l="190500" t="190500" r="181610" b="1955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81020"/>
                    </a:xfrm>
                    <a:prstGeom prst="rect">
                      <a:avLst/>
                    </a:prstGeom>
                    <a:ln>
                      <a:noFill/>
                    </a:ln>
                    <a:effectLst>
                      <a:outerShdw blurRad="190500" algn="tl" rotWithShape="0">
                        <a:srgbClr val="000000">
                          <a:alpha val="70000"/>
                        </a:srgbClr>
                      </a:outerShdw>
                    </a:effectLst>
                  </pic:spPr>
                </pic:pic>
              </a:graphicData>
            </a:graphic>
          </wp:inline>
        </w:drawing>
      </w:r>
    </w:p>
    <w:p w14:paraId="298F1DC8" w14:textId="6A8F4CB8" w:rsidR="002E6BF6" w:rsidRPr="002E6BF6" w:rsidRDefault="002E6BF6" w:rsidP="002E6BF6">
      <w:pPr>
        <w:jc w:val="center"/>
        <w:rPr>
          <w:rFonts w:ascii="Arial" w:hAnsi="Arial" w:cs="Arial"/>
        </w:rPr>
      </w:pPr>
      <w:r w:rsidRPr="002E6BF6">
        <w:rPr>
          <w:rFonts w:ascii="Arial" w:hAnsi="Arial" w:cs="Arial"/>
        </w:rPr>
        <w:t>Fonte: (JettCargo, 2019)</w:t>
      </w:r>
    </w:p>
    <w:p w14:paraId="1317072F" w14:textId="77777777" w:rsidR="00FF238A" w:rsidRDefault="00FF238A" w:rsidP="009827A1">
      <w:pPr>
        <w:spacing w:line="360" w:lineRule="auto"/>
        <w:jc w:val="both"/>
        <w:rPr>
          <w:rFonts w:ascii="Arial" w:hAnsi="Arial" w:cs="Arial"/>
          <w:bCs/>
          <w:sz w:val="24"/>
        </w:rPr>
      </w:pPr>
    </w:p>
    <w:p w14:paraId="2FAC51DD" w14:textId="2760E3E5" w:rsidR="00B2709A" w:rsidRPr="00272984" w:rsidRDefault="00B2709A" w:rsidP="009827A1">
      <w:pPr>
        <w:spacing w:line="360" w:lineRule="auto"/>
        <w:jc w:val="both"/>
        <w:rPr>
          <w:rFonts w:ascii="Arial" w:hAnsi="Arial" w:cs="Arial"/>
          <w:bCs/>
          <w:sz w:val="24"/>
        </w:rPr>
      </w:pPr>
      <w:r w:rsidRPr="00F94B4E">
        <w:rPr>
          <w:rFonts w:ascii="Arial" w:hAnsi="Arial" w:cs="Arial"/>
          <w:b/>
          <w:sz w:val="28"/>
          <w:szCs w:val="24"/>
        </w:rPr>
        <w:br w:type="page"/>
      </w:r>
      <w:r w:rsidRPr="001D233F">
        <w:rPr>
          <w:rFonts w:ascii="Arial" w:hAnsi="Arial" w:cs="Arial"/>
          <w:b/>
          <w:sz w:val="24"/>
          <w:szCs w:val="24"/>
        </w:rPr>
        <w:lastRenderedPageBreak/>
        <w:t>REFERÊNCIAS</w:t>
      </w:r>
    </w:p>
    <w:p w14:paraId="3188114B" w14:textId="1DB9D8F4" w:rsidR="001D233F" w:rsidRPr="002F23F0" w:rsidRDefault="00B2709A" w:rsidP="00B2709A">
      <w:pPr>
        <w:spacing w:line="240" w:lineRule="auto"/>
        <w:rPr>
          <w:rFonts w:ascii="Arial" w:hAnsi="Arial" w:cs="Arial"/>
          <w:sz w:val="24"/>
        </w:rPr>
      </w:pPr>
      <w:r>
        <w:rPr>
          <w:rFonts w:ascii="Arial" w:hAnsi="Arial" w:cs="Arial"/>
          <w:sz w:val="24"/>
        </w:rPr>
        <w:t xml:space="preserve">ANDRADE. L, E. </w:t>
      </w:r>
      <w:r>
        <w:rPr>
          <w:rFonts w:ascii="Arial" w:hAnsi="Arial" w:cs="Arial"/>
          <w:b/>
          <w:sz w:val="24"/>
        </w:rPr>
        <w:t xml:space="preserve">Introdução a Pesquisa Operacional: </w:t>
      </w:r>
      <w:r>
        <w:rPr>
          <w:rFonts w:ascii="Arial" w:hAnsi="Arial" w:cs="Arial"/>
          <w:sz w:val="24"/>
        </w:rPr>
        <w:t xml:space="preserve"> Métodos e modelos para Análise de Decisões. 4. Ed. Rio de Janeiro: LTC, 2009.</w:t>
      </w:r>
    </w:p>
    <w:p w14:paraId="61F276B4" w14:textId="77777777" w:rsidR="00B2709A" w:rsidRPr="00177EF6" w:rsidRDefault="00B2709A" w:rsidP="00B2709A">
      <w:pPr>
        <w:spacing w:line="240" w:lineRule="auto"/>
        <w:rPr>
          <w:rFonts w:ascii="Arial" w:hAnsi="Arial" w:cs="Arial"/>
          <w:sz w:val="24"/>
        </w:rPr>
      </w:pPr>
      <w:r w:rsidRPr="00177EF6">
        <w:rPr>
          <w:rFonts w:ascii="Arial" w:hAnsi="Arial" w:cs="Arial"/>
          <w:sz w:val="24"/>
        </w:rPr>
        <w:t>ASTAH</w:t>
      </w:r>
      <w:r>
        <w:rPr>
          <w:rFonts w:ascii="Arial" w:hAnsi="Arial" w:cs="Arial"/>
          <w:sz w:val="24"/>
        </w:rPr>
        <w:t xml:space="preserve">. </w:t>
      </w:r>
      <w:r>
        <w:rPr>
          <w:rFonts w:ascii="Arial" w:hAnsi="Arial" w:cs="Arial"/>
          <w:b/>
          <w:sz w:val="24"/>
        </w:rPr>
        <w:t xml:space="preserve">Astah </w:t>
      </w:r>
      <w:r w:rsidRPr="00177EF6">
        <w:rPr>
          <w:rFonts w:ascii="Arial" w:hAnsi="Arial" w:cs="Arial"/>
          <w:b/>
          <w:i/>
          <w:sz w:val="24"/>
        </w:rPr>
        <w:t>professional.</w:t>
      </w:r>
      <w:r>
        <w:rPr>
          <w:rFonts w:ascii="Arial" w:hAnsi="Arial" w:cs="Arial"/>
          <w:sz w:val="24"/>
        </w:rPr>
        <w:t xml:space="preserve"> Disponível em &lt;</w:t>
      </w:r>
      <w:r w:rsidRPr="00177EF6">
        <w:rPr>
          <w:rFonts w:ascii="Arial" w:hAnsi="Arial" w:cs="Arial"/>
          <w:sz w:val="24"/>
        </w:rPr>
        <w:t>http://astah.net/editions/professional</w:t>
      </w:r>
      <w:r>
        <w:rPr>
          <w:rFonts w:ascii="Arial" w:hAnsi="Arial" w:cs="Arial"/>
          <w:sz w:val="24"/>
        </w:rPr>
        <w:t>&gt; Acesso em 29 nov. 2018</w:t>
      </w:r>
    </w:p>
    <w:p w14:paraId="5430E382" w14:textId="77777777" w:rsidR="00B2709A" w:rsidRDefault="00B2709A" w:rsidP="00B2709A">
      <w:pPr>
        <w:spacing w:line="240" w:lineRule="auto"/>
        <w:rPr>
          <w:rFonts w:ascii="Arial" w:hAnsi="Arial" w:cs="Arial"/>
          <w:sz w:val="24"/>
          <w:szCs w:val="24"/>
        </w:rPr>
      </w:pPr>
      <w:r>
        <w:rPr>
          <w:rFonts w:ascii="Arial" w:hAnsi="Arial" w:cs="Arial"/>
          <w:sz w:val="24"/>
          <w:szCs w:val="24"/>
        </w:rPr>
        <w:t xml:space="preserve">BALLOU, H. R.; </w:t>
      </w:r>
      <w:r>
        <w:rPr>
          <w:rFonts w:ascii="Arial" w:hAnsi="Arial" w:cs="Arial"/>
          <w:b/>
          <w:sz w:val="24"/>
          <w:szCs w:val="24"/>
        </w:rPr>
        <w:t>Logística Empresarial</w:t>
      </w:r>
      <w:r>
        <w:rPr>
          <w:rFonts w:ascii="Arial" w:hAnsi="Arial" w:cs="Arial"/>
          <w:sz w:val="24"/>
          <w:szCs w:val="24"/>
        </w:rPr>
        <w:t xml:space="preserve"> Transportes administração de materiais distribuição física. São Paulo: Atlas, 2008.</w:t>
      </w:r>
    </w:p>
    <w:p w14:paraId="67BF3242" w14:textId="25435B1E" w:rsidR="00FF4274" w:rsidRDefault="00FF4274" w:rsidP="00B2709A">
      <w:pPr>
        <w:spacing w:line="240" w:lineRule="auto"/>
        <w:rPr>
          <w:rFonts w:ascii="Arial" w:hAnsi="Arial" w:cs="Arial"/>
          <w:sz w:val="24"/>
          <w:szCs w:val="24"/>
        </w:rPr>
      </w:pPr>
      <w:r w:rsidRPr="00AF3F0A">
        <w:rPr>
          <w:rFonts w:ascii="Arial" w:hAnsi="Arial" w:cs="Arial"/>
          <w:sz w:val="24"/>
          <w:szCs w:val="24"/>
        </w:rPr>
        <w:t xml:space="preserve">BENTO, E. P.; KAGAN, N. </w:t>
      </w:r>
      <w:r w:rsidRPr="00AF3F0A">
        <w:rPr>
          <w:rFonts w:ascii="Arial" w:hAnsi="Arial" w:cs="Arial"/>
          <w:b/>
          <w:bCs/>
          <w:sz w:val="24"/>
          <w:szCs w:val="24"/>
        </w:rPr>
        <w:t>Algoritmos genéticos e variantes na solução de problemas de configuração de redes de distribuição</w:t>
      </w:r>
      <w:r w:rsidRPr="00AF3F0A">
        <w:rPr>
          <w:rFonts w:ascii="Arial" w:hAnsi="Arial" w:cs="Arial"/>
          <w:sz w:val="24"/>
          <w:szCs w:val="24"/>
        </w:rPr>
        <w:t>. Sba Controle &amp; Automação,  Natal ,  v. 19, n. 3, p. 302-315,  Set.  2008 .   Disponível em &lt;http://www.scielo.br/scielo.php?script=sci_arttext&amp;pid=S0103-17592008000300006&amp;lng=en&amp;nrm=iso&gt;.  acesso em 22  Set.  2019.</w:t>
      </w:r>
      <w:r w:rsidRPr="00FF4274">
        <w:rPr>
          <w:rFonts w:ascii="Arial" w:hAnsi="Arial" w:cs="Arial"/>
          <w:sz w:val="24"/>
          <w:szCs w:val="24"/>
        </w:rPr>
        <w:t xml:space="preserve">  </w:t>
      </w:r>
    </w:p>
    <w:p w14:paraId="53A45FFB" w14:textId="77777777" w:rsidR="00B2709A" w:rsidRPr="003139E7" w:rsidRDefault="00B2709A" w:rsidP="00B2709A">
      <w:pPr>
        <w:spacing w:line="240" w:lineRule="auto"/>
        <w:rPr>
          <w:rFonts w:ascii="Arial" w:hAnsi="Arial" w:cs="Arial"/>
          <w:sz w:val="24"/>
          <w:szCs w:val="24"/>
        </w:rPr>
      </w:pPr>
      <w:r>
        <w:rPr>
          <w:rFonts w:ascii="Arial" w:hAnsi="Arial" w:cs="Arial"/>
          <w:sz w:val="24"/>
          <w:szCs w:val="24"/>
        </w:rPr>
        <w:t xml:space="preserve">BERTAGLIA, P. R.; </w:t>
      </w:r>
      <w:r w:rsidRPr="003139E7">
        <w:rPr>
          <w:rFonts w:ascii="Arial" w:hAnsi="Arial" w:cs="Arial"/>
          <w:b/>
          <w:sz w:val="24"/>
          <w:szCs w:val="24"/>
        </w:rPr>
        <w:t>Logística e Gerenciamento da cadeia de abastecimento</w:t>
      </w:r>
      <w:r>
        <w:rPr>
          <w:rFonts w:ascii="Arial" w:hAnsi="Arial" w:cs="Arial"/>
          <w:sz w:val="24"/>
          <w:szCs w:val="24"/>
        </w:rPr>
        <w:t>. São Paulo: Saraiva, 2009</w:t>
      </w:r>
    </w:p>
    <w:p w14:paraId="64030D81" w14:textId="240B5861" w:rsidR="00B2709A" w:rsidRPr="004D5E27" w:rsidRDefault="00B2709A" w:rsidP="00B2709A">
      <w:pPr>
        <w:spacing w:line="240" w:lineRule="auto"/>
        <w:rPr>
          <w:rFonts w:ascii="Arial" w:hAnsi="Arial" w:cs="Arial"/>
          <w:sz w:val="24"/>
          <w:szCs w:val="24"/>
        </w:rPr>
      </w:pPr>
      <w:r>
        <w:rPr>
          <w:rFonts w:ascii="Arial" w:hAnsi="Arial" w:cs="Arial"/>
          <w:sz w:val="24"/>
          <w:szCs w:val="24"/>
        </w:rPr>
        <w:t xml:space="preserve">BORIO, B. C.; </w:t>
      </w:r>
      <w:r>
        <w:rPr>
          <w:rFonts w:ascii="Arial" w:hAnsi="Arial" w:cs="Arial"/>
          <w:b/>
          <w:sz w:val="24"/>
          <w:szCs w:val="24"/>
        </w:rPr>
        <w:t>Um Modelo utilizando um</w:t>
      </w:r>
      <w:r w:rsidR="00FF4274">
        <w:rPr>
          <w:rFonts w:ascii="Arial" w:hAnsi="Arial" w:cs="Arial"/>
          <w:b/>
          <w:sz w:val="24"/>
          <w:szCs w:val="24"/>
        </w:rPr>
        <w:t>m</w:t>
      </w:r>
      <w:r>
        <w:rPr>
          <w:rFonts w:ascii="Arial" w:hAnsi="Arial" w:cs="Arial"/>
          <w:b/>
          <w:sz w:val="24"/>
          <w:szCs w:val="24"/>
        </w:rPr>
        <w:t xml:space="preserve"> sistema de informação geográfica de apoio à logística de Transporte Rodoviário de Veículos. </w:t>
      </w:r>
      <w:r>
        <w:rPr>
          <w:rFonts w:ascii="Arial" w:hAnsi="Arial" w:cs="Arial"/>
          <w:sz w:val="24"/>
          <w:szCs w:val="24"/>
        </w:rPr>
        <w:t xml:space="preserve">Dissertação (Mestrado). Departamento do programa de Pós-Graduação em Engenharia Civil, Universidade Federal de Santa Catarina, Florianópolis, 2008. </w:t>
      </w:r>
    </w:p>
    <w:p w14:paraId="6429E83A" w14:textId="77777777" w:rsidR="00B2709A" w:rsidRDefault="00B2709A" w:rsidP="00B2709A">
      <w:pPr>
        <w:spacing w:line="240" w:lineRule="auto"/>
        <w:rPr>
          <w:rFonts w:ascii="Arial" w:hAnsi="Arial" w:cs="Arial"/>
          <w:sz w:val="24"/>
          <w:szCs w:val="24"/>
          <w:lang w:val="en-US"/>
        </w:rPr>
      </w:pPr>
      <w:r w:rsidRPr="00AE2F6C">
        <w:rPr>
          <w:rFonts w:ascii="Arial" w:hAnsi="Arial" w:cs="Arial"/>
          <w:sz w:val="24"/>
          <w:szCs w:val="24"/>
        </w:rPr>
        <w:t xml:space="preserve">BOWERSOX, D. J.; CLOSS, D. J. </w:t>
      </w:r>
      <w:r w:rsidRPr="00AE2F6C">
        <w:rPr>
          <w:rFonts w:ascii="Arial" w:hAnsi="Arial" w:cs="Arial"/>
          <w:b/>
          <w:sz w:val="24"/>
          <w:szCs w:val="24"/>
        </w:rPr>
        <w:t>Logística Empresarial</w:t>
      </w:r>
      <w:r>
        <w:rPr>
          <w:rFonts w:ascii="Arial" w:hAnsi="Arial" w:cs="Arial"/>
          <w:b/>
          <w:sz w:val="24"/>
          <w:szCs w:val="24"/>
        </w:rPr>
        <w:t xml:space="preserve">: </w:t>
      </w:r>
      <w:r>
        <w:rPr>
          <w:rFonts w:ascii="Arial" w:hAnsi="Arial" w:cs="Arial"/>
          <w:sz w:val="24"/>
          <w:szCs w:val="24"/>
        </w:rPr>
        <w:t xml:space="preserve">O processo de integração da cadeia de suprimento. </w:t>
      </w:r>
      <w:r w:rsidRPr="00726FE7">
        <w:rPr>
          <w:rFonts w:ascii="Arial" w:hAnsi="Arial" w:cs="Arial"/>
          <w:sz w:val="24"/>
          <w:szCs w:val="24"/>
          <w:lang w:val="en-US"/>
        </w:rPr>
        <w:t>1. ed. São Paulo: Atlas, 2009.</w:t>
      </w:r>
    </w:p>
    <w:p w14:paraId="36BED528" w14:textId="6D47C147" w:rsidR="00B2709A" w:rsidRDefault="00B2709A" w:rsidP="00B2709A">
      <w:pPr>
        <w:spacing w:line="240" w:lineRule="auto"/>
        <w:rPr>
          <w:rFonts w:ascii="Arial" w:hAnsi="Arial" w:cs="Arial"/>
          <w:sz w:val="24"/>
          <w:szCs w:val="24"/>
        </w:rPr>
      </w:pPr>
      <w:r w:rsidRPr="00AF39D4">
        <w:rPr>
          <w:rFonts w:ascii="Arial" w:hAnsi="Arial" w:cs="Arial"/>
          <w:sz w:val="24"/>
          <w:szCs w:val="24"/>
        </w:rPr>
        <w:t xml:space="preserve">BRANDFIANCE. </w:t>
      </w:r>
      <w:r w:rsidRPr="00AF39D4">
        <w:rPr>
          <w:rFonts w:ascii="Arial" w:hAnsi="Arial" w:cs="Arial"/>
          <w:b/>
          <w:sz w:val="24"/>
          <w:szCs w:val="24"/>
        </w:rPr>
        <w:t>Global 500 2019</w:t>
      </w:r>
      <w:r w:rsidRPr="00AF39D4">
        <w:rPr>
          <w:rFonts w:ascii="Arial" w:hAnsi="Arial" w:cs="Arial"/>
          <w:sz w:val="24"/>
          <w:szCs w:val="24"/>
        </w:rPr>
        <w:t>. Disponível em: &lt; https://brandirectory.com/rankings/global-500-2019 &gt;. Acesso em 07 maio. 2019.</w:t>
      </w:r>
    </w:p>
    <w:p w14:paraId="74CEB23C" w14:textId="4E2BC6D4" w:rsidR="00ED4213" w:rsidRPr="00807119" w:rsidRDefault="00ED4213" w:rsidP="00B2709A">
      <w:pPr>
        <w:spacing w:line="240" w:lineRule="auto"/>
        <w:rPr>
          <w:rFonts w:ascii="Arial" w:hAnsi="Arial" w:cs="Arial"/>
          <w:sz w:val="24"/>
          <w:szCs w:val="24"/>
        </w:rPr>
      </w:pPr>
      <w:r w:rsidRPr="00AF3F0A">
        <w:rPr>
          <w:rFonts w:ascii="Arial" w:hAnsi="Arial" w:cs="Arial"/>
          <w:sz w:val="24"/>
          <w:szCs w:val="24"/>
        </w:rPr>
        <w:t xml:space="preserve">BRASILEIRO, R. Métodos Ágeis: </w:t>
      </w:r>
      <w:r w:rsidRPr="00AF3F0A">
        <w:rPr>
          <w:rFonts w:ascii="Arial" w:hAnsi="Arial" w:cs="Arial"/>
          <w:b/>
          <w:bCs/>
          <w:sz w:val="24"/>
          <w:szCs w:val="24"/>
        </w:rPr>
        <w:t>O que é, e porque você deve saber o que é.</w:t>
      </w:r>
      <w:r w:rsidRPr="00AF3F0A">
        <w:rPr>
          <w:rFonts w:ascii="Arial" w:hAnsi="Arial" w:cs="Arial"/>
          <w:sz w:val="24"/>
          <w:szCs w:val="24"/>
        </w:rPr>
        <w:t xml:space="preserve"> Disponível em :&lt;http://www.metodoagil.com/metodos-ageis/&gt; Acesso em 22 de Set. 2019</w:t>
      </w:r>
    </w:p>
    <w:p w14:paraId="52044270" w14:textId="7DC4D5D0" w:rsidR="00B2709A" w:rsidRDefault="00B2709A" w:rsidP="00B2709A">
      <w:pPr>
        <w:spacing w:line="240" w:lineRule="auto"/>
        <w:rPr>
          <w:rFonts w:ascii="Arial" w:hAnsi="Arial" w:cs="Arial"/>
          <w:sz w:val="24"/>
          <w:szCs w:val="24"/>
        </w:rPr>
      </w:pPr>
      <w:r w:rsidRPr="00821278">
        <w:rPr>
          <w:rFonts w:ascii="Arial" w:hAnsi="Arial" w:cs="Arial"/>
          <w:sz w:val="24"/>
          <w:szCs w:val="24"/>
        </w:rPr>
        <w:t xml:space="preserve">CNT. </w:t>
      </w:r>
      <w:r w:rsidRPr="00821278">
        <w:rPr>
          <w:rFonts w:ascii="Arial" w:hAnsi="Arial" w:cs="Arial"/>
          <w:b/>
          <w:sz w:val="24"/>
          <w:szCs w:val="24"/>
        </w:rPr>
        <w:t>Pesquisa Aquaviária</w:t>
      </w:r>
      <w:r>
        <w:rPr>
          <w:rFonts w:ascii="Arial" w:hAnsi="Arial" w:cs="Arial"/>
          <w:sz w:val="24"/>
          <w:szCs w:val="24"/>
        </w:rPr>
        <w:t>:</w:t>
      </w:r>
      <w:r w:rsidRPr="00821278">
        <w:rPr>
          <w:rFonts w:ascii="Arial" w:hAnsi="Arial" w:cs="Arial"/>
          <w:sz w:val="24"/>
          <w:szCs w:val="24"/>
        </w:rPr>
        <w:t xml:space="preserve"> Relatório Gerencial. Disponível em:</w:t>
      </w:r>
      <w:r>
        <w:rPr>
          <w:rFonts w:ascii="Arial" w:hAnsi="Arial" w:cs="Arial"/>
          <w:sz w:val="24"/>
          <w:szCs w:val="24"/>
        </w:rPr>
        <w:t>&lt;</w:t>
      </w:r>
      <w:r w:rsidRPr="00821278">
        <w:t xml:space="preserve"> </w:t>
      </w:r>
      <w:r w:rsidRPr="00821278">
        <w:rPr>
          <w:rFonts w:ascii="Arial" w:hAnsi="Arial" w:cs="Arial"/>
          <w:sz w:val="24"/>
          <w:szCs w:val="24"/>
        </w:rPr>
        <w:t>http://www.cnt.gov.br/</w:t>
      </w:r>
      <w:r>
        <w:rPr>
          <w:rFonts w:ascii="Arial" w:hAnsi="Arial" w:cs="Arial"/>
          <w:sz w:val="24"/>
          <w:szCs w:val="24"/>
        </w:rPr>
        <w:t>&gt;</w:t>
      </w:r>
      <w:r w:rsidRPr="00821278">
        <w:rPr>
          <w:rFonts w:ascii="Arial" w:hAnsi="Arial" w:cs="Arial"/>
          <w:sz w:val="24"/>
          <w:szCs w:val="24"/>
        </w:rPr>
        <w:t>. Acesso em:</w:t>
      </w:r>
      <w:r>
        <w:rPr>
          <w:rFonts w:ascii="Arial" w:hAnsi="Arial" w:cs="Arial"/>
          <w:sz w:val="24"/>
          <w:szCs w:val="24"/>
        </w:rPr>
        <w:t xml:space="preserve"> 29 nov. 2018.</w:t>
      </w:r>
    </w:p>
    <w:p w14:paraId="034B9037" w14:textId="1C30ADDE" w:rsidR="001D233F" w:rsidRPr="001D233F" w:rsidRDefault="001D233F" w:rsidP="00B2709A">
      <w:pPr>
        <w:spacing w:line="240" w:lineRule="auto"/>
        <w:rPr>
          <w:rFonts w:ascii="Arial" w:hAnsi="Arial" w:cs="Arial"/>
          <w:sz w:val="24"/>
          <w:szCs w:val="24"/>
        </w:rPr>
      </w:pPr>
      <w:r>
        <w:rPr>
          <w:rFonts w:ascii="Arial" w:hAnsi="Arial" w:cs="Arial"/>
          <w:sz w:val="24"/>
          <w:szCs w:val="24"/>
        </w:rPr>
        <w:t xml:space="preserve">DUARTE, A. </w:t>
      </w:r>
      <w:r>
        <w:rPr>
          <w:rFonts w:ascii="Arial" w:hAnsi="Arial" w:cs="Arial"/>
          <w:b/>
          <w:bCs/>
          <w:sz w:val="24"/>
          <w:szCs w:val="24"/>
        </w:rPr>
        <w:t xml:space="preserve">Problema da Mochila. </w:t>
      </w:r>
      <w:r>
        <w:rPr>
          <w:rFonts w:ascii="Arial" w:hAnsi="Arial" w:cs="Arial"/>
          <w:sz w:val="24"/>
          <w:szCs w:val="24"/>
        </w:rPr>
        <w:t>Disponível em :&lt;</w:t>
      </w:r>
      <w:r w:rsidRPr="001D233F">
        <w:t xml:space="preserve"> </w:t>
      </w:r>
      <w:hyperlink r:id="rId28" w:history="1">
        <w:r w:rsidRPr="001D233F">
          <w:rPr>
            <w:rFonts w:ascii="Arial" w:hAnsi="Arial" w:cs="Arial"/>
            <w:sz w:val="24"/>
            <w:szCs w:val="24"/>
          </w:rPr>
          <w:t>https://github.com/alefduarte/knapsack-problem/tree/master</w:t>
        </w:r>
      </w:hyperlink>
      <w:r w:rsidRPr="001D233F">
        <w:rPr>
          <w:rFonts w:ascii="Arial" w:hAnsi="Arial" w:cs="Arial"/>
          <w:sz w:val="24"/>
          <w:szCs w:val="24"/>
        </w:rPr>
        <w:t>&gt;</w:t>
      </w:r>
      <w:r>
        <w:rPr>
          <w:rFonts w:ascii="Arial" w:hAnsi="Arial" w:cs="Arial"/>
          <w:sz w:val="24"/>
          <w:szCs w:val="24"/>
        </w:rPr>
        <w:t>. Acesso em 1 nov. 2019</w:t>
      </w:r>
    </w:p>
    <w:p w14:paraId="09737AFE" w14:textId="23F3A1AA" w:rsidR="00B2709A" w:rsidRDefault="00B2709A" w:rsidP="00B2709A">
      <w:pPr>
        <w:spacing w:line="240" w:lineRule="auto"/>
        <w:rPr>
          <w:rFonts w:ascii="Arial" w:hAnsi="Arial" w:cs="Arial"/>
          <w:sz w:val="24"/>
          <w:szCs w:val="24"/>
          <w:lang w:val="en-US"/>
        </w:rPr>
      </w:pPr>
      <w:r w:rsidRPr="00726FE7">
        <w:rPr>
          <w:rFonts w:ascii="Arial" w:hAnsi="Arial" w:cs="Arial"/>
          <w:sz w:val="24"/>
          <w:szCs w:val="24"/>
          <w:lang w:val="en-US"/>
        </w:rPr>
        <w:t xml:space="preserve">ERLE, Schuyler; GIBSON, Rich.; </w:t>
      </w:r>
      <w:r w:rsidRPr="00726FE7">
        <w:rPr>
          <w:rFonts w:ascii="Arial" w:hAnsi="Arial" w:cs="Arial"/>
          <w:b/>
          <w:sz w:val="24"/>
          <w:szCs w:val="24"/>
          <w:lang w:val="en-US"/>
        </w:rPr>
        <w:t>Google Maps Hacks</w:t>
      </w:r>
      <w:r w:rsidRPr="00726FE7">
        <w:rPr>
          <w:rFonts w:ascii="Arial" w:hAnsi="Arial" w:cs="Arial"/>
          <w:sz w:val="24"/>
          <w:szCs w:val="24"/>
          <w:lang w:val="en-US"/>
        </w:rPr>
        <w:t>. Sebastopol: O'Reilly, 2006.</w:t>
      </w:r>
    </w:p>
    <w:p w14:paraId="548DCCB3" w14:textId="6157004E" w:rsidR="0063305F" w:rsidRPr="0063305F" w:rsidRDefault="0063305F" w:rsidP="00B2709A">
      <w:pPr>
        <w:spacing w:line="240" w:lineRule="auto"/>
        <w:rPr>
          <w:rFonts w:ascii="Arial" w:hAnsi="Arial" w:cs="Arial"/>
          <w:sz w:val="24"/>
          <w:szCs w:val="24"/>
          <w:lang w:val="en-US"/>
        </w:rPr>
      </w:pPr>
      <w:r>
        <w:rPr>
          <w:rFonts w:ascii="Arial" w:hAnsi="Arial" w:cs="Arial"/>
          <w:sz w:val="24"/>
          <w:szCs w:val="24"/>
          <w:lang w:val="en-US"/>
        </w:rPr>
        <w:t xml:space="preserve">FERNANDES, D. </w:t>
      </w:r>
      <w:r>
        <w:rPr>
          <w:rFonts w:ascii="Arial" w:hAnsi="Arial" w:cs="Arial"/>
          <w:b/>
          <w:bCs/>
          <w:sz w:val="24"/>
          <w:szCs w:val="24"/>
          <w:lang w:val="en-US"/>
        </w:rPr>
        <w:t xml:space="preserve">Git &amp; Github: </w:t>
      </w:r>
      <w:r>
        <w:rPr>
          <w:rFonts w:ascii="Arial" w:hAnsi="Arial" w:cs="Arial"/>
          <w:sz w:val="24"/>
          <w:szCs w:val="24"/>
          <w:lang w:val="en-US"/>
        </w:rPr>
        <w:t>O que é? Por que? Como Iniciar?</w:t>
      </w:r>
      <w:r w:rsidR="00E607F2">
        <w:rPr>
          <w:rFonts w:ascii="Arial" w:hAnsi="Arial" w:cs="Arial"/>
          <w:sz w:val="24"/>
          <w:szCs w:val="24"/>
          <w:lang w:val="en-US"/>
        </w:rPr>
        <w:t xml:space="preserve"> Disponível em :&lt;</w:t>
      </w:r>
      <w:r w:rsidR="00E607F2" w:rsidRPr="00E607F2">
        <w:t xml:space="preserve"> </w:t>
      </w:r>
      <w:hyperlink r:id="rId29" w:history="1">
        <w:r w:rsidR="00E607F2" w:rsidRPr="00E607F2">
          <w:rPr>
            <w:rFonts w:ascii="Arial" w:hAnsi="Arial" w:cs="Arial"/>
            <w:sz w:val="24"/>
            <w:szCs w:val="24"/>
          </w:rPr>
          <w:t>https://blog.rocketseat.com.br/iniciando-com-git-github/</w:t>
        </w:r>
      </w:hyperlink>
      <w:r w:rsidR="00E607F2">
        <w:rPr>
          <w:rFonts w:ascii="Arial" w:hAnsi="Arial" w:cs="Arial"/>
          <w:sz w:val="24"/>
          <w:szCs w:val="24"/>
        </w:rPr>
        <w:t>&gt;. Acesso em 18 nov. 2019</w:t>
      </w:r>
    </w:p>
    <w:p w14:paraId="2E4229E8" w14:textId="26D5A8F9" w:rsidR="00B2709A" w:rsidRDefault="00B2709A" w:rsidP="00B2709A">
      <w:pPr>
        <w:spacing w:line="240" w:lineRule="auto"/>
        <w:rPr>
          <w:rFonts w:ascii="Arial" w:hAnsi="Arial" w:cs="Arial"/>
          <w:sz w:val="24"/>
          <w:szCs w:val="24"/>
        </w:rPr>
      </w:pPr>
      <w:r>
        <w:rPr>
          <w:rFonts w:ascii="Arial" w:hAnsi="Arial" w:cs="Arial"/>
          <w:sz w:val="24"/>
          <w:szCs w:val="24"/>
          <w:lang w:val="en-US"/>
        </w:rPr>
        <w:t xml:space="preserve">FILHO, S. M. A. </w:t>
      </w:r>
      <w:r>
        <w:rPr>
          <w:rFonts w:ascii="Arial" w:hAnsi="Arial" w:cs="Arial"/>
          <w:b/>
          <w:sz w:val="24"/>
          <w:szCs w:val="24"/>
          <w:lang w:val="en-US"/>
        </w:rPr>
        <w:t xml:space="preserve">Artigo Engenharia de Software 10- Documento de Requisitos. </w:t>
      </w:r>
      <w:r>
        <w:rPr>
          <w:rFonts w:ascii="Arial" w:hAnsi="Arial" w:cs="Arial"/>
          <w:sz w:val="24"/>
          <w:szCs w:val="24"/>
          <w:lang w:val="en-US"/>
        </w:rPr>
        <w:t>Disponível em: &lt;</w:t>
      </w:r>
      <w:r w:rsidRPr="004A763E">
        <w:t xml:space="preserve"> </w:t>
      </w:r>
      <w:hyperlink r:id="rId30" w:history="1">
        <w:r w:rsidRPr="004A763E">
          <w:rPr>
            <w:rFonts w:ascii="Arial" w:hAnsi="Arial" w:cs="Arial"/>
            <w:sz w:val="24"/>
            <w:szCs w:val="24"/>
          </w:rPr>
          <w:t>https://www.devmedia.com.br/artigo-engenharia-de-software-10-documento-de-requisitos/11909</w:t>
        </w:r>
      </w:hyperlink>
      <w:r>
        <w:rPr>
          <w:rFonts w:ascii="Arial" w:hAnsi="Arial" w:cs="Arial"/>
          <w:sz w:val="24"/>
          <w:szCs w:val="24"/>
        </w:rPr>
        <w:t xml:space="preserve"> &gt;. Acesso em 25 mai. 2019.</w:t>
      </w:r>
    </w:p>
    <w:p w14:paraId="6DC0196B" w14:textId="1055798F" w:rsidR="004B5637" w:rsidRPr="004B5637" w:rsidRDefault="004B5637" w:rsidP="00B2709A">
      <w:pPr>
        <w:spacing w:line="240" w:lineRule="auto"/>
        <w:rPr>
          <w:rFonts w:ascii="Arial" w:hAnsi="Arial" w:cs="Arial"/>
          <w:sz w:val="24"/>
          <w:szCs w:val="24"/>
        </w:rPr>
      </w:pPr>
      <w:r>
        <w:rPr>
          <w:rFonts w:ascii="Arial" w:hAnsi="Arial" w:cs="Arial"/>
          <w:sz w:val="24"/>
          <w:szCs w:val="24"/>
        </w:rPr>
        <w:t>GERHARDT, E. T; SILVEIRA, T. D.;</w:t>
      </w:r>
      <w:r>
        <w:rPr>
          <w:rFonts w:ascii="Arial" w:hAnsi="Arial" w:cs="Arial"/>
          <w:b/>
          <w:bCs/>
          <w:sz w:val="24"/>
          <w:szCs w:val="24"/>
        </w:rPr>
        <w:t xml:space="preserve"> Métodos de Pesquisa</w:t>
      </w:r>
      <w:r>
        <w:rPr>
          <w:rFonts w:ascii="Arial" w:hAnsi="Arial" w:cs="Arial"/>
          <w:sz w:val="24"/>
          <w:szCs w:val="24"/>
        </w:rPr>
        <w:t>. Porto Alegre: Editora da UFRGS, 2009.</w:t>
      </w:r>
    </w:p>
    <w:p w14:paraId="3B4E75A2" w14:textId="77777777" w:rsidR="00B2709A" w:rsidRPr="00C510A0" w:rsidRDefault="00B2709A" w:rsidP="00B2709A">
      <w:pPr>
        <w:spacing w:line="240" w:lineRule="auto"/>
        <w:rPr>
          <w:rFonts w:ascii="Arial" w:hAnsi="Arial" w:cs="Arial"/>
          <w:sz w:val="24"/>
          <w:szCs w:val="24"/>
          <w:lang w:val="en-US"/>
        </w:rPr>
      </w:pPr>
      <w:r>
        <w:rPr>
          <w:rFonts w:ascii="Arial" w:hAnsi="Arial" w:cs="Arial"/>
          <w:sz w:val="24"/>
          <w:szCs w:val="24"/>
          <w:lang w:val="en-US"/>
        </w:rPr>
        <w:t xml:space="preserve">GIL, C. A. </w:t>
      </w:r>
      <w:r>
        <w:rPr>
          <w:rFonts w:ascii="Arial" w:hAnsi="Arial" w:cs="Arial"/>
          <w:b/>
          <w:sz w:val="24"/>
          <w:szCs w:val="24"/>
          <w:lang w:val="en-US"/>
        </w:rPr>
        <w:t xml:space="preserve">Como elaborar projetos de Pesquisa. </w:t>
      </w:r>
      <w:r>
        <w:rPr>
          <w:rFonts w:ascii="Arial" w:hAnsi="Arial" w:cs="Arial"/>
          <w:sz w:val="24"/>
          <w:szCs w:val="24"/>
          <w:lang w:val="en-US"/>
        </w:rPr>
        <w:t xml:space="preserve">4. ed. São Paulo: Atlas, 2009. </w:t>
      </w:r>
    </w:p>
    <w:p w14:paraId="4C03A536" w14:textId="7926AD5D" w:rsidR="00B2709A" w:rsidRDefault="00B2709A" w:rsidP="00B2709A">
      <w:pPr>
        <w:spacing w:line="240" w:lineRule="auto"/>
        <w:rPr>
          <w:rFonts w:ascii="Arial" w:hAnsi="Arial" w:cs="Arial"/>
          <w:sz w:val="24"/>
          <w:szCs w:val="24"/>
        </w:rPr>
      </w:pPr>
      <w:r w:rsidRPr="00726FE7">
        <w:rPr>
          <w:rFonts w:ascii="Arial" w:hAnsi="Arial" w:cs="Arial"/>
          <w:sz w:val="24"/>
          <w:szCs w:val="24"/>
          <w:lang w:val="en-US"/>
        </w:rPr>
        <w:lastRenderedPageBreak/>
        <w:t xml:space="preserve">GOOGLE. </w:t>
      </w:r>
      <w:r w:rsidRPr="00726FE7">
        <w:rPr>
          <w:rFonts w:ascii="Arial" w:hAnsi="Arial" w:cs="Arial"/>
          <w:b/>
          <w:sz w:val="24"/>
          <w:szCs w:val="24"/>
          <w:lang w:val="en-US"/>
        </w:rPr>
        <w:t xml:space="preserve">Google </w:t>
      </w:r>
      <w:r w:rsidRPr="00F71ECF">
        <w:rPr>
          <w:rFonts w:ascii="Arial" w:hAnsi="Arial" w:cs="Arial"/>
          <w:b/>
          <w:i/>
          <w:sz w:val="24"/>
          <w:szCs w:val="24"/>
          <w:lang w:val="en-US"/>
        </w:rPr>
        <w:t>Maps</w:t>
      </w:r>
      <w:r w:rsidRPr="00726FE7">
        <w:rPr>
          <w:rFonts w:ascii="Arial" w:hAnsi="Arial" w:cs="Arial"/>
          <w:b/>
          <w:sz w:val="24"/>
          <w:szCs w:val="24"/>
          <w:lang w:val="en-US"/>
        </w:rPr>
        <w:t xml:space="preserve"> A</w:t>
      </w:r>
      <w:r>
        <w:rPr>
          <w:rFonts w:ascii="Arial" w:hAnsi="Arial" w:cs="Arial"/>
          <w:b/>
          <w:sz w:val="24"/>
          <w:szCs w:val="24"/>
          <w:lang w:val="en-US"/>
        </w:rPr>
        <w:t>PI</w:t>
      </w:r>
      <w:r w:rsidRPr="00726FE7">
        <w:rPr>
          <w:rFonts w:ascii="Arial" w:hAnsi="Arial" w:cs="Arial"/>
          <w:b/>
          <w:sz w:val="24"/>
          <w:szCs w:val="24"/>
          <w:lang w:val="en-US"/>
        </w:rPr>
        <w:t>.</w:t>
      </w:r>
      <w:r w:rsidRPr="00726FE7">
        <w:rPr>
          <w:rFonts w:ascii="Arial" w:hAnsi="Arial" w:cs="Arial"/>
          <w:sz w:val="24"/>
          <w:szCs w:val="24"/>
          <w:lang w:val="en-US"/>
        </w:rPr>
        <w:t xml:space="preserve"> </w:t>
      </w:r>
      <w:r w:rsidRPr="00204701">
        <w:rPr>
          <w:rFonts w:ascii="Arial" w:hAnsi="Arial" w:cs="Arial"/>
          <w:sz w:val="24"/>
          <w:szCs w:val="24"/>
        </w:rPr>
        <w:t>Disponível em: &lt;https://developers.google.com/maps/documentation/?hl=pt-BR&gt;. Acesso em 04 nov. 2018.</w:t>
      </w:r>
    </w:p>
    <w:p w14:paraId="5BD5C996" w14:textId="0B34DD14" w:rsidR="00EE2DF4" w:rsidRDefault="00EE2DF4" w:rsidP="00B2709A">
      <w:pPr>
        <w:spacing w:line="240" w:lineRule="auto"/>
        <w:rPr>
          <w:rFonts w:ascii="Arial" w:hAnsi="Arial" w:cs="Arial"/>
          <w:sz w:val="24"/>
          <w:szCs w:val="24"/>
        </w:rPr>
      </w:pPr>
      <w:r>
        <w:rPr>
          <w:rFonts w:ascii="Arial" w:hAnsi="Arial" w:cs="Arial"/>
          <w:sz w:val="24"/>
          <w:szCs w:val="24"/>
        </w:rPr>
        <w:t xml:space="preserve">GOLDBARG, M; LUNA, C. M. </w:t>
      </w:r>
      <w:r>
        <w:rPr>
          <w:rFonts w:ascii="Arial" w:hAnsi="Arial" w:cs="Arial"/>
          <w:b/>
          <w:sz w:val="24"/>
          <w:szCs w:val="24"/>
        </w:rPr>
        <w:t>Otimização Combinatória e Programação Linear.</w:t>
      </w:r>
      <w:r>
        <w:rPr>
          <w:rFonts w:ascii="Arial" w:hAnsi="Arial" w:cs="Arial"/>
          <w:sz w:val="24"/>
          <w:szCs w:val="24"/>
        </w:rPr>
        <w:t xml:space="preserve"> 2. ed. </w:t>
      </w:r>
      <w:r w:rsidR="003C73A1">
        <w:rPr>
          <w:rFonts w:ascii="Arial" w:hAnsi="Arial" w:cs="Arial"/>
          <w:sz w:val="24"/>
          <w:szCs w:val="24"/>
        </w:rPr>
        <w:t>Rio de Janeiro: Elsevier, 2005.</w:t>
      </w:r>
    </w:p>
    <w:p w14:paraId="0612069C" w14:textId="7CF9E3BF" w:rsidR="00CD1936" w:rsidRPr="00CD1936" w:rsidRDefault="00CD1936" w:rsidP="00B2709A">
      <w:pPr>
        <w:spacing w:line="240" w:lineRule="auto"/>
        <w:rPr>
          <w:rFonts w:ascii="Arial" w:hAnsi="Arial" w:cs="Arial"/>
          <w:sz w:val="24"/>
          <w:szCs w:val="24"/>
        </w:rPr>
      </w:pPr>
      <w:r>
        <w:rPr>
          <w:rFonts w:ascii="Arial" w:hAnsi="Arial" w:cs="Arial"/>
          <w:sz w:val="24"/>
          <w:szCs w:val="24"/>
        </w:rPr>
        <w:t xml:space="preserve">JETTCARGO. </w:t>
      </w:r>
      <w:r>
        <w:rPr>
          <w:rFonts w:ascii="Arial" w:hAnsi="Arial" w:cs="Arial"/>
          <w:b/>
          <w:bCs/>
          <w:sz w:val="24"/>
          <w:szCs w:val="24"/>
        </w:rPr>
        <w:t>Conheça o melhor do nosso sistema.</w:t>
      </w:r>
      <w:r>
        <w:rPr>
          <w:rFonts w:ascii="Arial" w:hAnsi="Arial" w:cs="Arial"/>
          <w:sz w:val="24"/>
          <w:szCs w:val="24"/>
        </w:rPr>
        <w:t xml:space="preserve"> Disponível em :&lt;</w:t>
      </w:r>
      <w:r w:rsidRPr="00CD1936">
        <w:t xml:space="preserve"> </w:t>
      </w:r>
      <w:hyperlink r:id="rId31" w:history="1">
        <w:r w:rsidRPr="00CD1936">
          <w:rPr>
            <w:rFonts w:ascii="Arial" w:hAnsi="Arial" w:cs="Arial"/>
            <w:sz w:val="24"/>
            <w:szCs w:val="24"/>
          </w:rPr>
          <w:t>https://www.jettacargo.com.br/</w:t>
        </w:r>
      </w:hyperlink>
      <w:r>
        <w:rPr>
          <w:rFonts w:ascii="Arial" w:hAnsi="Arial" w:cs="Arial"/>
          <w:sz w:val="24"/>
          <w:szCs w:val="24"/>
        </w:rPr>
        <w:t>&gt;. Acesso em 18 nov. 2019.</w:t>
      </w:r>
    </w:p>
    <w:p w14:paraId="78999E6B" w14:textId="5C3D1B14" w:rsidR="00126DDF" w:rsidRPr="00126DDF" w:rsidRDefault="00126DDF" w:rsidP="00B2709A">
      <w:pPr>
        <w:spacing w:line="240" w:lineRule="auto"/>
        <w:rPr>
          <w:rFonts w:ascii="Arial" w:hAnsi="Arial" w:cs="Arial"/>
          <w:sz w:val="24"/>
          <w:szCs w:val="24"/>
        </w:rPr>
      </w:pPr>
      <w:r>
        <w:rPr>
          <w:rFonts w:ascii="Arial" w:hAnsi="Arial" w:cs="Arial"/>
          <w:sz w:val="24"/>
          <w:szCs w:val="24"/>
        </w:rPr>
        <w:t xml:space="preserve">LARAVEL. </w:t>
      </w:r>
      <w:r>
        <w:rPr>
          <w:rFonts w:ascii="Arial" w:hAnsi="Arial" w:cs="Arial"/>
          <w:b/>
          <w:bCs/>
          <w:sz w:val="24"/>
          <w:szCs w:val="24"/>
        </w:rPr>
        <w:t>The PHP framework for Web Artisans.</w:t>
      </w:r>
      <w:r>
        <w:rPr>
          <w:rFonts w:ascii="Arial" w:hAnsi="Arial" w:cs="Arial"/>
          <w:sz w:val="24"/>
          <w:szCs w:val="24"/>
        </w:rPr>
        <w:t xml:space="preserve"> Disponível em: &lt;</w:t>
      </w:r>
      <w:r w:rsidRPr="00126DDF">
        <w:t xml:space="preserve"> </w:t>
      </w:r>
      <w:hyperlink r:id="rId32" w:history="1">
        <w:r w:rsidRPr="00126DDF">
          <w:rPr>
            <w:rFonts w:ascii="Arial" w:hAnsi="Arial" w:cs="Arial"/>
            <w:sz w:val="24"/>
            <w:szCs w:val="24"/>
          </w:rPr>
          <w:t>https://laravel.com/</w:t>
        </w:r>
      </w:hyperlink>
      <w:r>
        <w:rPr>
          <w:rFonts w:ascii="Arial" w:hAnsi="Arial" w:cs="Arial"/>
          <w:sz w:val="24"/>
          <w:szCs w:val="24"/>
        </w:rPr>
        <w:t>&gt;. Acesso em 13 nov. 2019.</w:t>
      </w:r>
    </w:p>
    <w:p w14:paraId="2BC40A8B" w14:textId="1482A5FE" w:rsidR="004478A7" w:rsidRPr="004478A7" w:rsidRDefault="00FF2A59" w:rsidP="00B2709A">
      <w:pPr>
        <w:spacing w:line="240" w:lineRule="auto"/>
        <w:rPr>
          <w:rFonts w:ascii="Arial" w:hAnsi="Arial" w:cs="Arial"/>
          <w:sz w:val="24"/>
          <w:szCs w:val="24"/>
        </w:rPr>
      </w:pPr>
      <w:r w:rsidRPr="00C07367">
        <w:rPr>
          <w:rFonts w:ascii="Arial" w:hAnsi="Arial" w:cs="Arial"/>
          <w:sz w:val="24"/>
          <w:szCs w:val="24"/>
        </w:rPr>
        <w:t>LOURO</w:t>
      </w:r>
      <w:r w:rsidR="004478A7" w:rsidRPr="00C07367">
        <w:rPr>
          <w:rFonts w:ascii="Arial" w:hAnsi="Arial" w:cs="Arial"/>
          <w:sz w:val="24"/>
          <w:szCs w:val="24"/>
        </w:rPr>
        <w:t xml:space="preserve">, D. </w:t>
      </w:r>
      <w:r w:rsidR="004478A7" w:rsidRPr="00C07367">
        <w:rPr>
          <w:rFonts w:ascii="Arial" w:hAnsi="Arial" w:cs="Arial"/>
          <w:b/>
          <w:bCs/>
          <w:sz w:val="24"/>
          <w:szCs w:val="24"/>
        </w:rPr>
        <w:t xml:space="preserve">Logística no Brasil: </w:t>
      </w:r>
      <w:r w:rsidR="004478A7" w:rsidRPr="00C07367">
        <w:rPr>
          <w:rFonts w:ascii="Arial" w:hAnsi="Arial" w:cs="Arial"/>
          <w:sz w:val="24"/>
          <w:szCs w:val="24"/>
        </w:rPr>
        <w:t>como ser estratégico com as particularidades do país</w:t>
      </w:r>
      <w:r w:rsidR="00C07367">
        <w:rPr>
          <w:rFonts w:ascii="Arial" w:hAnsi="Arial" w:cs="Arial"/>
          <w:sz w:val="24"/>
          <w:szCs w:val="24"/>
        </w:rPr>
        <w:t>. Maringá: Mundo Logística, 2018</w:t>
      </w:r>
      <w:r w:rsidR="00A052A6">
        <w:rPr>
          <w:rFonts w:ascii="Arial" w:hAnsi="Arial" w:cs="Arial"/>
          <w:sz w:val="24"/>
          <w:szCs w:val="24"/>
        </w:rPr>
        <w:t>. Disponível em &lt;</w:t>
      </w:r>
      <w:r w:rsidR="00A052A6" w:rsidRPr="00A052A6">
        <w:t xml:space="preserve"> </w:t>
      </w:r>
      <w:hyperlink r:id="rId33" w:history="1">
        <w:r w:rsidR="00A052A6" w:rsidRPr="00A052A6">
          <w:rPr>
            <w:rFonts w:ascii="Arial" w:hAnsi="Arial" w:cs="Arial"/>
            <w:sz w:val="24"/>
            <w:szCs w:val="24"/>
          </w:rPr>
          <w:t>https://revistamundologistica.com.br/artigos/logistica-no-brasil-como-ser-estrategico-com-as-particularidades-do-pais</w:t>
        </w:r>
      </w:hyperlink>
      <w:r w:rsidR="00A052A6">
        <w:rPr>
          <w:rFonts w:ascii="Arial" w:hAnsi="Arial" w:cs="Arial"/>
          <w:sz w:val="24"/>
          <w:szCs w:val="24"/>
        </w:rPr>
        <w:t>&gt;. Acesso em 24 jul. 2019</w:t>
      </w:r>
    </w:p>
    <w:p w14:paraId="3151E9CB" w14:textId="77777777" w:rsidR="00B2709A" w:rsidRPr="00F17866" w:rsidRDefault="00B2709A" w:rsidP="00B2709A">
      <w:pPr>
        <w:spacing w:line="240" w:lineRule="auto"/>
        <w:rPr>
          <w:rFonts w:ascii="Arial" w:hAnsi="Arial" w:cs="Arial"/>
          <w:sz w:val="24"/>
          <w:szCs w:val="24"/>
        </w:rPr>
      </w:pPr>
      <w:r>
        <w:rPr>
          <w:rFonts w:ascii="Arial" w:hAnsi="Arial" w:cs="Arial"/>
          <w:sz w:val="24"/>
          <w:szCs w:val="24"/>
        </w:rPr>
        <w:t xml:space="preserve">MORRISON, M. </w:t>
      </w:r>
      <w:r>
        <w:rPr>
          <w:rFonts w:ascii="Arial" w:hAnsi="Arial" w:cs="Arial"/>
          <w:b/>
          <w:sz w:val="24"/>
          <w:szCs w:val="24"/>
        </w:rPr>
        <w:t xml:space="preserve">Use a cabaça JavaScript. </w:t>
      </w:r>
      <w:r>
        <w:rPr>
          <w:rFonts w:ascii="Arial" w:hAnsi="Arial" w:cs="Arial"/>
          <w:sz w:val="24"/>
          <w:szCs w:val="24"/>
        </w:rPr>
        <w:t xml:space="preserve">Rio de Janeiro: Alta </w:t>
      </w:r>
      <w:r>
        <w:rPr>
          <w:rFonts w:ascii="Arial" w:hAnsi="Arial" w:cs="Arial"/>
          <w:i/>
          <w:sz w:val="24"/>
          <w:szCs w:val="24"/>
        </w:rPr>
        <w:t>Books</w:t>
      </w:r>
      <w:r>
        <w:rPr>
          <w:rFonts w:ascii="Arial" w:hAnsi="Arial" w:cs="Arial"/>
          <w:sz w:val="24"/>
          <w:szCs w:val="24"/>
        </w:rPr>
        <w:t>, 2008.</w:t>
      </w:r>
    </w:p>
    <w:p w14:paraId="2E82CF50" w14:textId="16CF9190" w:rsidR="00B2709A" w:rsidRDefault="00B2709A" w:rsidP="00B2709A">
      <w:pPr>
        <w:spacing w:line="240" w:lineRule="auto"/>
        <w:rPr>
          <w:rFonts w:ascii="Arial" w:hAnsi="Arial" w:cs="Arial"/>
          <w:sz w:val="24"/>
          <w:szCs w:val="24"/>
        </w:rPr>
      </w:pPr>
      <w:r w:rsidRPr="00955ED4">
        <w:rPr>
          <w:rFonts w:ascii="Arial" w:hAnsi="Arial" w:cs="Arial"/>
          <w:sz w:val="24"/>
          <w:szCs w:val="24"/>
        </w:rPr>
        <w:t xml:space="preserve">MOURA, R.A. et al. </w:t>
      </w:r>
      <w:r w:rsidRPr="00675650">
        <w:rPr>
          <w:rFonts w:ascii="Arial" w:hAnsi="Arial" w:cs="Arial"/>
          <w:b/>
          <w:sz w:val="24"/>
          <w:szCs w:val="24"/>
        </w:rPr>
        <w:t>Atualidades na logística.</w:t>
      </w:r>
      <w:r w:rsidRPr="00955ED4">
        <w:rPr>
          <w:rFonts w:ascii="Arial" w:hAnsi="Arial" w:cs="Arial"/>
          <w:sz w:val="24"/>
          <w:szCs w:val="24"/>
        </w:rPr>
        <w:t xml:space="preserve"> São Paulo: IMAM, 2004.</w:t>
      </w:r>
    </w:p>
    <w:p w14:paraId="341004AD" w14:textId="2BFAC290" w:rsidR="000C67B2" w:rsidRPr="000C67B2" w:rsidRDefault="000C67B2" w:rsidP="00B2709A">
      <w:pPr>
        <w:spacing w:line="240" w:lineRule="auto"/>
        <w:rPr>
          <w:rFonts w:ascii="Arial" w:hAnsi="Arial" w:cs="Arial"/>
          <w:sz w:val="24"/>
        </w:rPr>
      </w:pPr>
      <w:r>
        <w:rPr>
          <w:rFonts w:ascii="Arial" w:hAnsi="Arial" w:cs="Arial"/>
          <w:sz w:val="24"/>
          <w:szCs w:val="24"/>
        </w:rPr>
        <w:t xml:space="preserve">MYSQL. </w:t>
      </w:r>
      <w:r>
        <w:rPr>
          <w:rFonts w:ascii="Arial" w:hAnsi="Arial" w:cs="Arial"/>
          <w:b/>
          <w:bCs/>
          <w:sz w:val="24"/>
          <w:szCs w:val="24"/>
        </w:rPr>
        <w:t>MySQL Workbench.</w:t>
      </w:r>
      <w:r>
        <w:rPr>
          <w:rFonts w:ascii="Arial" w:hAnsi="Arial" w:cs="Arial"/>
          <w:sz w:val="24"/>
          <w:szCs w:val="24"/>
        </w:rPr>
        <w:t xml:space="preserve"> Disponível em:&lt;</w:t>
      </w:r>
      <w:r w:rsidRPr="000C67B2">
        <w:t xml:space="preserve"> </w:t>
      </w:r>
      <w:hyperlink r:id="rId34" w:history="1">
        <w:r w:rsidRPr="000C67B2">
          <w:rPr>
            <w:rFonts w:ascii="Arial" w:hAnsi="Arial" w:cs="Arial"/>
            <w:sz w:val="24"/>
          </w:rPr>
          <w:t>https://www.mysql.com/products/workbench/</w:t>
        </w:r>
      </w:hyperlink>
      <w:r>
        <w:rPr>
          <w:rFonts w:ascii="Arial" w:hAnsi="Arial" w:cs="Arial"/>
          <w:sz w:val="24"/>
        </w:rPr>
        <w:t>&gt;. Acesso em 10 nov. 2019</w:t>
      </w:r>
    </w:p>
    <w:p w14:paraId="0CDCEEB7" w14:textId="5AA37007" w:rsidR="00AD2CC7" w:rsidRPr="00AD2CC7" w:rsidRDefault="00AD2CC7" w:rsidP="00B2709A">
      <w:pPr>
        <w:spacing w:line="240" w:lineRule="auto"/>
        <w:rPr>
          <w:rFonts w:ascii="Arial" w:hAnsi="Arial" w:cs="Arial"/>
          <w:sz w:val="24"/>
          <w:szCs w:val="24"/>
        </w:rPr>
      </w:pPr>
      <w:r>
        <w:rPr>
          <w:rFonts w:ascii="Arial" w:hAnsi="Arial" w:cs="Arial"/>
          <w:sz w:val="24"/>
          <w:szCs w:val="24"/>
        </w:rPr>
        <w:t xml:space="preserve">NOTEPAD. </w:t>
      </w:r>
      <w:r>
        <w:rPr>
          <w:rFonts w:ascii="Arial" w:hAnsi="Arial" w:cs="Arial"/>
          <w:b/>
          <w:bCs/>
          <w:sz w:val="24"/>
          <w:szCs w:val="24"/>
        </w:rPr>
        <w:t xml:space="preserve">O que é o Notepad++. </w:t>
      </w:r>
      <w:r w:rsidRPr="00AD2CC7">
        <w:rPr>
          <w:rFonts w:ascii="Arial" w:hAnsi="Arial" w:cs="Arial"/>
          <w:sz w:val="24"/>
        </w:rPr>
        <w:t>Disponível em:&lt;</w:t>
      </w:r>
      <w:r>
        <w:rPr>
          <w:rFonts w:ascii="Arial" w:hAnsi="Arial" w:cs="Arial"/>
          <w:sz w:val="24"/>
        </w:rPr>
        <w:t>https://notepad-plus-plus.org/</w:t>
      </w:r>
      <w:r w:rsidRPr="00AD2CC7">
        <w:rPr>
          <w:rFonts w:ascii="Arial" w:hAnsi="Arial" w:cs="Arial"/>
          <w:sz w:val="24"/>
        </w:rPr>
        <w:t>&gt;. Acesso em 24 out. 2019.</w:t>
      </w:r>
    </w:p>
    <w:p w14:paraId="299AEA73" w14:textId="77777777" w:rsidR="00B2709A" w:rsidRDefault="00B2709A" w:rsidP="00B2709A">
      <w:pPr>
        <w:spacing w:line="240" w:lineRule="auto"/>
        <w:rPr>
          <w:rFonts w:ascii="Arial" w:hAnsi="Arial" w:cs="Arial"/>
          <w:sz w:val="24"/>
        </w:rPr>
      </w:pPr>
      <w:r>
        <w:rPr>
          <w:rFonts w:ascii="Arial" w:hAnsi="Arial" w:cs="Arial"/>
          <w:sz w:val="24"/>
          <w:szCs w:val="24"/>
        </w:rPr>
        <w:t xml:space="preserve">OLIVEIRA, L.S. </w:t>
      </w:r>
      <w:r>
        <w:rPr>
          <w:rFonts w:ascii="Arial" w:hAnsi="Arial" w:cs="Arial"/>
          <w:b/>
          <w:sz w:val="24"/>
          <w:szCs w:val="24"/>
        </w:rPr>
        <w:t xml:space="preserve">Tratado de Metodologia Científica: </w:t>
      </w:r>
      <w:r>
        <w:rPr>
          <w:rFonts w:ascii="Arial" w:hAnsi="Arial" w:cs="Arial"/>
          <w:sz w:val="24"/>
          <w:szCs w:val="24"/>
        </w:rPr>
        <w:t xml:space="preserve">Projetos de Pesquisas, TGI, TCC, Monografia, Dissertações e Teses. São Paulo: Pioneira </w:t>
      </w:r>
      <w:r>
        <w:rPr>
          <w:rFonts w:ascii="Arial" w:hAnsi="Arial" w:cs="Arial"/>
          <w:sz w:val="24"/>
        </w:rPr>
        <w:t>Thomson Learning, 2001.</w:t>
      </w:r>
    </w:p>
    <w:p w14:paraId="3720F6CC" w14:textId="77777777" w:rsidR="00B2709A" w:rsidRPr="00C2237F" w:rsidRDefault="00B2709A" w:rsidP="00B2709A">
      <w:pPr>
        <w:spacing w:line="240" w:lineRule="auto"/>
        <w:rPr>
          <w:rFonts w:ascii="Arial" w:hAnsi="Arial" w:cs="Arial"/>
          <w:sz w:val="24"/>
          <w:szCs w:val="24"/>
        </w:rPr>
      </w:pPr>
      <w:r>
        <w:rPr>
          <w:rFonts w:ascii="Arial" w:hAnsi="Arial" w:cs="Arial"/>
          <w:sz w:val="24"/>
        </w:rPr>
        <w:t xml:space="preserve">ORACLE. </w:t>
      </w:r>
      <w:r>
        <w:rPr>
          <w:rFonts w:ascii="Arial" w:hAnsi="Arial" w:cs="Arial"/>
          <w:b/>
          <w:sz w:val="24"/>
        </w:rPr>
        <w:t xml:space="preserve">Maximize o desempenho de Logística. </w:t>
      </w:r>
      <w:r>
        <w:rPr>
          <w:rFonts w:ascii="Arial" w:hAnsi="Arial" w:cs="Arial"/>
          <w:sz w:val="24"/>
        </w:rPr>
        <w:t>Disponível em: &lt;</w:t>
      </w:r>
      <w:r w:rsidRPr="00C2237F">
        <w:rPr>
          <w:rFonts w:ascii="Arial" w:hAnsi="Arial" w:cs="Arial"/>
          <w:sz w:val="24"/>
          <w:szCs w:val="24"/>
        </w:rPr>
        <w:t>https://www.oracle.com/br/applications/supply-chain-management/solutions/logistics/transportation-management.html</w:t>
      </w:r>
      <w:r>
        <w:rPr>
          <w:rFonts w:ascii="Arial" w:hAnsi="Arial" w:cs="Arial"/>
          <w:sz w:val="24"/>
          <w:szCs w:val="24"/>
        </w:rPr>
        <w:t>&gt;. Acesso em 14 mai. 2019</w:t>
      </w:r>
    </w:p>
    <w:p w14:paraId="1892FF9E" w14:textId="03123A00" w:rsidR="00ED4213" w:rsidRPr="006127DE" w:rsidRDefault="00ED4213" w:rsidP="00B2709A">
      <w:pPr>
        <w:spacing w:line="240" w:lineRule="auto"/>
        <w:rPr>
          <w:rFonts w:ascii="Arial" w:hAnsi="Arial" w:cs="Arial"/>
          <w:sz w:val="24"/>
          <w:szCs w:val="24"/>
        </w:rPr>
      </w:pPr>
      <w:r w:rsidRPr="00AF3F0A">
        <w:rPr>
          <w:rFonts w:ascii="Arial" w:hAnsi="Arial" w:cs="Arial"/>
          <w:sz w:val="24"/>
          <w:szCs w:val="24"/>
        </w:rPr>
        <w:t xml:space="preserve">PAULA, B. G.; </w:t>
      </w:r>
      <w:r w:rsidRPr="00AF3F0A">
        <w:rPr>
          <w:rFonts w:ascii="Arial" w:hAnsi="Arial" w:cs="Arial"/>
          <w:b/>
          <w:bCs/>
          <w:sz w:val="24"/>
          <w:szCs w:val="24"/>
        </w:rPr>
        <w:t>Tudo sobre metodologia Scrum:</w:t>
      </w:r>
      <w:r w:rsidRPr="00AF3F0A">
        <w:rPr>
          <w:rFonts w:ascii="Arial" w:hAnsi="Arial" w:cs="Arial"/>
          <w:sz w:val="24"/>
          <w:szCs w:val="24"/>
        </w:rPr>
        <w:t xml:space="preserve"> o que é e como essa ferramenta pode te ajudar a poupar tempo e gerir melhor seus projetos. Disponível em:&lt;https://www.treasy.com.br/blog/scrum/&gt; Acesso em 22 Set. 2019</w:t>
      </w:r>
    </w:p>
    <w:p w14:paraId="15A891D2" w14:textId="6F083927" w:rsidR="00B2709A" w:rsidRDefault="00B2709A" w:rsidP="00B2709A">
      <w:pPr>
        <w:spacing w:line="240" w:lineRule="auto"/>
        <w:rPr>
          <w:rFonts w:ascii="Arial" w:hAnsi="Arial" w:cs="Arial"/>
          <w:sz w:val="24"/>
          <w:szCs w:val="24"/>
        </w:rPr>
      </w:pPr>
      <w:r>
        <w:rPr>
          <w:rFonts w:ascii="Arial" w:hAnsi="Arial" w:cs="Arial"/>
          <w:sz w:val="24"/>
          <w:szCs w:val="24"/>
        </w:rPr>
        <w:t xml:space="preserve">POZO, H. </w:t>
      </w:r>
      <w:r>
        <w:rPr>
          <w:rFonts w:ascii="Arial" w:hAnsi="Arial" w:cs="Arial"/>
          <w:b/>
          <w:sz w:val="24"/>
          <w:szCs w:val="24"/>
        </w:rPr>
        <w:t xml:space="preserve">Administração de recursos materiais e patrimoniais: </w:t>
      </w:r>
      <w:r>
        <w:rPr>
          <w:rFonts w:ascii="Arial" w:hAnsi="Arial" w:cs="Arial"/>
          <w:sz w:val="24"/>
          <w:szCs w:val="24"/>
        </w:rPr>
        <w:t xml:space="preserve"> uma abordagem logística. 5. ed. São Paulo: Atlas, 2008.</w:t>
      </w:r>
    </w:p>
    <w:p w14:paraId="2985849B" w14:textId="25ACCBC0" w:rsidR="00C96BAF" w:rsidRDefault="00C96BAF" w:rsidP="00B2709A">
      <w:pPr>
        <w:spacing w:line="240" w:lineRule="auto"/>
        <w:rPr>
          <w:rFonts w:ascii="Arial" w:hAnsi="Arial" w:cs="Arial"/>
          <w:sz w:val="24"/>
          <w:szCs w:val="24"/>
        </w:rPr>
      </w:pPr>
      <w:r>
        <w:rPr>
          <w:rFonts w:ascii="Arial" w:hAnsi="Arial" w:cs="Arial"/>
          <w:sz w:val="24"/>
          <w:szCs w:val="24"/>
        </w:rPr>
        <w:t xml:space="preserve">PHPMYADMIN. </w:t>
      </w:r>
      <w:r>
        <w:rPr>
          <w:rFonts w:ascii="Arial" w:hAnsi="Arial" w:cs="Arial"/>
          <w:b/>
          <w:bCs/>
          <w:sz w:val="24"/>
          <w:szCs w:val="24"/>
        </w:rPr>
        <w:t>Introdução.</w:t>
      </w:r>
      <w:r>
        <w:rPr>
          <w:rFonts w:ascii="Arial" w:hAnsi="Arial" w:cs="Arial"/>
          <w:sz w:val="24"/>
          <w:szCs w:val="24"/>
        </w:rPr>
        <w:t xml:space="preserve"> Disponível em :&lt;</w:t>
      </w:r>
      <w:hyperlink r:id="rId35" w:history="1">
        <w:r w:rsidRPr="00E33AF1">
          <w:rPr>
            <w:rFonts w:ascii="Arial" w:hAnsi="Arial" w:cs="Arial"/>
            <w:sz w:val="24"/>
            <w:szCs w:val="24"/>
          </w:rPr>
          <w:t>https://docs.phpmyadmin.net/pt_BR/latest/intro.html</w:t>
        </w:r>
      </w:hyperlink>
      <w:r>
        <w:rPr>
          <w:rFonts w:ascii="Arial" w:hAnsi="Arial" w:cs="Arial"/>
          <w:sz w:val="24"/>
          <w:szCs w:val="24"/>
        </w:rPr>
        <w:t xml:space="preserve"> &gt;. Acesso em 20 nov. 2019.</w:t>
      </w:r>
    </w:p>
    <w:p w14:paraId="71115A17" w14:textId="65F57B0D" w:rsidR="00E10418" w:rsidRPr="00E10418" w:rsidRDefault="00E10418" w:rsidP="00B2709A">
      <w:pPr>
        <w:spacing w:line="240" w:lineRule="auto"/>
        <w:rPr>
          <w:rFonts w:ascii="Arial" w:hAnsi="Arial" w:cs="Arial"/>
          <w:sz w:val="24"/>
          <w:szCs w:val="24"/>
        </w:rPr>
      </w:pPr>
      <w:r>
        <w:rPr>
          <w:rFonts w:ascii="Arial" w:hAnsi="Arial" w:cs="Arial"/>
          <w:sz w:val="24"/>
          <w:szCs w:val="24"/>
        </w:rPr>
        <w:t xml:space="preserve">PRESSMAN, R. S.; </w:t>
      </w:r>
      <w:r>
        <w:rPr>
          <w:rFonts w:ascii="Arial" w:hAnsi="Arial" w:cs="Arial"/>
          <w:b/>
          <w:bCs/>
          <w:sz w:val="24"/>
          <w:szCs w:val="24"/>
        </w:rPr>
        <w:t>Engenharia de Software:</w:t>
      </w:r>
      <w:r>
        <w:rPr>
          <w:b/>
          <w:bCs/>
        </w:rPr>
        <w:t xml:space="preserve"> </w:t>
      </w:r>
      <w:r w:rsidRPr="00E10418">
        <w:rPr>
          <w:rFonts w:ascii="Arial" w:hAnsi="Arial" w:cs="Arial"/>
          <w:sz w:val="24"/>
          <w:szCs w:val="24"/>
        </w:rPr>
        <w:t>Uma abordagem profissional . 7.ed</w:t>
      </w:r>
      <w:r>
        <w:rPr>
          <w:rFonts w:ascii="Arial" w:hAnsi="Arial" w:cs="Arial"/>
          <w:sz w:val="24"/>
          <w:szCs w:val="24"/>
        </w:rPr>
        <w:t>. Porto Alegre: AMGH, 2011.</w:t>
      </w:r>
    </w:p>
    <w:p w14:paraId="2E68AD12" w14:textId="77777777" w:rsidR="00B2709A" w:rsidRDefault="00B2709A" w:rsidP="00B2709A">
      <w:pPr>
        <w:spacing w:line="240" w:lineRule="auto"/>
        <w:rPr>
          <w:rFonts w:ascii="Arial" w:hAnsi="Arial" w:cs="Arial"/>
          <w:sz w:val="24"/>
          <w:szCs w:val="24"/>
        </w:rPr>
      </w:pPr>
      <w:r>
        <w:rPr>
          <w:rFonts w:ascii="Arial" w:hAnsi="Arial" w:cs="Arial"/>
          <w:sz w:val="24"/>
          <w:szCs w:val="24"/>
        </w:rPr>
        <w:t xml:space="preserve">RIBEIRO, L. </w:t>
      </w:r>
      <w:r>
        <w:rPr>
          <w:rFonts w:ascii="Arial" w:hAnsi="Arial" w:cs="Arial"/>
          <w:b/>
          <w:sz w:val="24"/>
          <w:szCs w:val="24"/>
        </w:rPr>
        <w:t xml:space="preserve">O que é UML e diagrama de caso de uso. </w:t>
      </w:r>
      <w:r>
        <w:rPr>
          <w:rFonts w:ascii="Arial" w:hAnsi="Arial" w:cs="Arial"/>
          <w:sz w:val="24"/>
          <w:szCs w:val="24"/>
        </w:rPr>
        <w:t>Disponível em &lt;</w:t>
      </w:r>
      <w:hyperlink r:id="rId36" w:history="1">
        <w:r w:rsidRPr="008D2FA2">
          <w:rPr>
            <w:rFonts w:ascii="Arial" w:hAnsi="Arial" w:cs="Arial"/>
            <w:sz w:val="24"/>
            <w:szCs w:val="24"/>
          </w:rPr>
          <w:t>https://www.devmedia.com.br/o-que-e-uml-e-diagramas-de-caso-de-uso-introducao-pratica-a-uml/23408</w:t>
        </w:r>
      </w:hyperlink>
      <w:r>
        <w:rPr>
          <w:rFonts w:ascii="Arial" w:hAnsi="Arial" w:cs="Arial"/>
          <w:sz w:val="24"/>
          <w:szCs w:val="24"/>
        </w:rPr>
        <w:t>&gt; Acesso em 20 mai. 2019.</w:t>
      </w:r>
    </w:p>
    <w:p w14:paraId="00C46156" w14:textId="77777777" w:rsidR="00B2709A" w:rsidRDefault="00B2709A" w:rsidP="00B2709A">
      <w:pPr>
        <w:spacing w:line="240" w:lineRule="auto"/>
        <w:rPr>
          <w:rFonts w:ascii="Arial" w:hAnsi="Arial" w:cs="Arial"/>
          <w:sz w:val="24"/>
          <w:szCs w:val="24"/>
        </w:rPr>
      </w:pPr>
      <w:r w:rsidRPr="007666FB">
        <w:rPr>
          <w:rFonts w:ascii="Arial" w:hAnsi="Arial" w:cs="Arial"/>
          <w:sz w:val="24"/>
          <w:szCs w:val="24"/>
        </w:rPr>
        <w:t xml:space="preserve">SCHMITT, P. R. M. </w:t>
      </w:r>
      <w:r w:rsidRPr="007666FB">
        <w:rPr>
          <w:rFonts w:ascii="Arial" w:hAnsi="Arial" w:cs="Arial"/>
          <w:b/>
          <w:sz w:val="24"/>
          <w:szCs w:val="24"/>
        </w:rPr>
        <w:t xml:space="preserve">Aplicação </w:t>
      </w:r>
      <w:r>
        <w:rPr>
          <w:rFonts w:ascii="Arial" w:hAnsi="Arial" w:cs="Arial"/>
          <w:b/>
          <w:sz w:val="24"/>
          <w:szCs w:val="24"/>
        </w:rPr>
        <w:t>web</w:t>
      </w:r>
      <w:r w:rsidRPr="007666FB">
        <w:rPr>
          <w:rFonts w:ascii="Arial" w:hAnsi="Arial" w:cs="Arial"/>
          <w:b/>
          <w:sz w:val="24"/>
          <w:szCs w:val="24"/>
        </w:rPr>
        <w:t xml:space="preserve"> utili</w:t>
      </w:r>
      <w:r>
        <w:rPr>
          <w:rFonts w:ascii="Arial" w:hAnsi="Arial" w:cs="Arial"/>
          <w:b/>
          <w:sz w:val="24"/>
          <w:szCs w:val="24"/>
        </w:rPr>
        <w:t xml:space="preserve">zando API Google Maps. </w:t>
      </w:r>
      <w:r>
        <w:rPr>
          <w:rFonts w:ascii="Arial" w:hAnsi="Arial" w:cs="Arial"/>
          <w:sz w:val="24"/>
          <w:szCs w:val="24"/>
        </w:rPr>
        <w:t>Campus Medianeira, 2013.</w:t>
      </w:r>
    </w:p>
    <w:p w14:paraId="34656CF1" w14:textId="1ABE5EC3" w:rsidR="00B2709A" w:rsidRDefault="00B2709A" w:rsidP="00B2709A">
      <w:pPr>
        <w:spacing w:line="240" w:lineRule="auto"/>
        <w:rPr>
          <w:rFonts w:ascii="Arial" w:hAnsi="Arial" w:cs="Arial"/>
          <w:sz w:val="24"/>
          <w:szCs w:val="24"/>
        </w:rPr>
      </w:pPr>
      <w:r>
        <w:rPr>
          <w:rFonts w:ascii="Arial" w:hAnsi="Arial" w:cs="Arial"/>
          <w:sz w:val="24"/>
          <w:szCs w:val="24"/>
        </w:rPr>
        <w:lastRenderedPageBreak/>
        <w:t xml:space="preserve">SILVA, S. W. </w:t>
      </w:r>
      <w:r>
        <w:rPr>
          <w:rFonts w:ascii="Arial" w:hAnsi="Arial" w:cs="Arial"/>
          <w:b/>
          <w:sz w:val="24"/>
          <w:szCs w:val="24"/>
        </w:rPr>
        <w:t>Transporte Rodoviário.</w:t>
      </w:r>
      <w:r>
        <w:rPr>
          <w:rFonts w:ascii="Arial" w:hAnsi="Arial" w:cs="Arial"/>
          <w:sz w:val="24"/>
          <w:szCs w:val="24"/>
        </w:rPr>
        <w:t xml:space="preserve"> Disponível em:&lt;</w:t>
      </w:r>
      <w:r w:rsidRPr="002E49DB">
        <w:t xml:space="preserve"> </w:t>
      </w:r>
      <w:hyperlink r:id="rId37" w:history="1">
        <w:r w:rsidRPr="002E49DB">
          <w:rPr>
            <w:rFonts w:ascii="Arial" w:hAnsi="Arial" w:cs="Arial"/>
            <w:sz w:val="24"/>
            <w:szCs w:val="24"/>
          </w:rPr>
          <w:t>https://www.infoescola.com/geografia/transporte-rodoviario/</w:t>
        </w:r>
      </w:hyperlink>
      <w:r>
        <w:rPr>
          <w:rFonts w:ascii="Arial" w:hAnsi="Arial" w:cs="Arial"/>
          <w:sz w:val="24"/>
          <w:szCs w:val="24"/>
        </w:rPr>
        <w:t>&gt; Acesso em 21 mai. 2019</w:t>
      </w:r>
    </w:p>
    <w:p w14:paraId="14461996" w14:textId="03AB58B6" w:rsidR="00D15679" w:rsidRDefault="00D15679" w:rsidP="00B2709A">
      <w:pPr>
        <w:spacing w:line="240" w:lineRule="auto"/>
        <w:rPr>
          <w:rFonts w:ascii="Arial" w:hAnsi="Arial" w:cs="Arial"/>
          <w:sz w:val="24"/>
          <w:szCs w:val="24"/>
        </w:rPr>
      </w:pPr>
      <w:r>
        <w:rPr>
          <w:rFonts w:ascii="Arial" w:hAnsi="Arial" w:cs="Arial"/>
          <w:sz w:val="24"/>
          <w:szCs w:val="24"/>
        </w:rPr>
        <w:t>SOARES, W.</w:t>
      </w:r>
      <w:r>
        <w:rPr>
          <w:rFonts w:ascii="Arial" w:hAnsi="Arial" w:cs="Arial"/>
          <w:b/>
          <w:bCs/>
          <w:sz w:val="24"/>
          <w:szCs w:val="24"/>
        </w:rPr>
        <w:t xml:space="preserve"> PHP 5: </w:t>
      </w:r>
      <w:r>
        <w:rPr>
          <w:rFonts w:ascii="Arial" w:hAnsi="Arial" w:cs="Arial"/>
          <w:sz w:val="24"/>
          <w:szCs w:val="24"/>
        </w:rPr>
        <w:t>Conceitos, programação e integração de banco de dados. 6. ed. São Paulo: Érica, 2010.</w:t>
      </w:r>
    </w:p>
    <w:p w14:paraId="5F76E0A8" w14:textId="2B3633E9" w:rsidR="00745C27" w:rsidRPr="00745C27" w:rsidRDefault="00745C27" w:rsidP="00B2709A">
      <w:pPr>
        <w:spacing w:line="240" w:lineRule="auto"/>
        <w:rPr>
          <w:rFonts w:ascii="Arial" w:hAnsi="Arial" w:cs="Arial"/>
          <w:sz w:val="24"/>
          <w:szCs w:val="24"/>
        </w:rPr>
      </w:pPr>
      <w:r>
        <w:rPr>
          <w:rFonts w:ascii="Arial" w:hAnsi="Arial" w:cs="Arial"/>
          <w:sz w:val="24"/>
          <w:szCs w:val="24"/>
        </w:rPr>
        <w:t xml:space="preserve">SOMMERVILLE. I. </w:t>
      </w:r>
      <w:r>
        <w:rPr>
          <w:rFonts w:ascii="Arial" w:hAnsi="Arial" w:cs="Arial"/>
          <w:b/>
          <w:bCs/>
          <w:sz w:val="24"/>
          <w:szCs w:val="24"/>
        </w:rPr>
        <w:t>Engenharia de Software.</w:t>
      </w:r>
      <w:r>
        <w:rPr>
          <w:rFonts w:ascii="Arial" w:hAnsi="Arial" w:cs="Arial"/>
          <w:sz w:val="24"/>
          <w:szCs w:val="24"/>
        </w:rPr>
        <w:t xml:space="preserve"> </w:t>
      </w:r>
      <w:r w:rsidRPr="00745C27">
        <w:rPr>
          <w:rFonts w:ascii="Arial" w:hAnsi="Arial" w:cs="Arial"/>
          <w:sz w:val="24"/>
          <w:szCs w:val="24"/>
        </w:rPr>
        <w:t>9. ed. São Paulo:Pearson Prentice Hall, 2011.</w:t>
      </w:r>
    </w:p>
    <w:p w14:paraId="21A44FFA" w14:textId="5CA6015D" w:rsidR="00133C2E" w:rsidRPr="00133C2E" w:rsidRDefault="00133C2E" w:rsidP="00B2709A">
      <w:pPr>
        <w:spacing w:line="240" w:lineRule="auto"/>
        <w:rPr>
          <w:rFonts w:ascii="Arial" w:hAnsi="Arial" w:cs="Arial"/>
          <w:sz w:val="24"/>
          <w:szCs w:val="24"/>
        </w:rPr>
      </w:pPr>
      <w:r>
        <w:rPr>
          <w:rFonts w:ascii="Arial" w:hAnsi="Arial" w:cs="Arial"/>
          <w:sz w:val="24"/>
          <w:szCs w:val="24"/>
        </w:rPr>
        <w:t xml:space="preserve">TODESCHINI, L.; COSTA, G. R. </w:t>
      </w:r>
      <w:r>
        <w:rPr>
          <w:rFonts w:ascii="Arial" w:hAnsi="Arial" w:cs="Arial"/>
          <w:b/>
          <w:bCs/>
          <w:sz w:val="24"/>
          <w:szCs w:val="24"/>
        </w:rPr>
        <w:t>WEB: Como programar usando ferramentas livres</w:t>
      </w:r>
      <w:r>
        <w:rPr>
          <w:rFonts w:ascii="Arial" w:hAnsi="Arial" w:cs="Arial"/>
          <w:sz w:val="24"/>
          <w:szCs w:val="24"/>
        </w:rPr>
        <w:t>. Rio de Janeiro: Alta Books, 2006.</w:t>
      </w:r>
    </w:p>
    <w:p w14:paraId="0F3DB1FC" w14:textId="6871BBFE" w:rsidR="00AD2CC7" w:rsidRDefault="00B2709A" w:rsidP="00B2709A">
      <w:pPr>
        <w:spacing w:line="240" w:lineRule="auto"/>
        <w:rPr>
          <w:rFonts w:ascii="Arial" w:hAnsi="Arial" w:cs="Arial"/>
          <w:sz w:val="24"/>
          <w:szCs w:val="24"/>
        </w:rPr>
      </w:pPr>
      <w:r>
        <w:rPr>
          <w:rFonts w:ascii="Arial" w:hAnsi="Arial" w:cs="Arial"/>
          <w:sz w:val="24"/>
          <w:szCs w:val="24"/>
        </w:rPr>
        <w:t xml:space="preserve">TYBEL, D. </w:t>
      </w:r>
      <w:r>
        <w:rPr>
          <w:rFonts w:ascii="Arial" w:hAnsi="Arial" w:cs="Arial"/>
          <w:b/>
          <w:sz w:val="24"/>
          <w:szCs w:val="24"/>
        </w:rPr>
        <w:t xml:space="preserve">Orientações básicas na elaboração de um diagrama de classes. </w:t>
      </w:r>
      <w:r>
        <w:rPr>
          <w:rFonts w:ascii="Arial" w:hAnsi="Arial" w:cs="Arial"/>
          <w:sz w:val="24"/>
          <w:szCs w:val="24"/>
        </w:rPr>
        <w:t>Disponível em &lt;</w:t>
      </w:r>
      <w:hyperlink r:id="rId38" w:history="1">
        <w:r w:rsidRPr="008D2FA2">
          <w:rPr>
            <w:rFonts w:ascii="Arial" w:hAnsi="Arial" w:cs="Arial"/>
            <w:sz w:val="24"/>
            <w:szCs w:val="24"/>
          </w:rPr>
          <w:t>https://www.devmedia.com.br/orientacoes-basicas-na-elaboracao-de-um-diagrama-de-classes/37224</w:t>
        </w:r>
      </w:hyperlink>
      <w:r>
        <w:rPr>
          <w:rFonts w:ascii="Arial" w:hAnsi="Arial" w:cs="Arial"/>
          <w:sz w:val="24"/>
          <w:szCs w:val="24"/>
        </w:rPr>
        <w:t>&gt; Acesso em 20 mai. 2019</w:t>
      </w:r>
    </w:p>
    <w:p w14:paraId="0CA64D78" w14:textId="1A733151" w:rsidR="00B2709A" w:rsidRDefault="00B2709A" w:rsidP="00B2709A">
      <w:pPr>
        <w:spacing w:line="240" w:lineRule="auto"/>
        <w:rPr>
          <w:rFonts w:ascii="Arial" w:hAnsi="Arial" w:cs="Arial"/>
          <w:sz w:val="24"/>
          <w:szCs w:val="24"/>
        </w:rPr>
      </w:pPr>
      <w:r>
        <w:rPr>
          <w:rFonts w:ascii="Arial" w:hAnsi="Arial" w:cs="Arial"/>
          <w:sz w:val="24"/>
          <w:szCs w:val="24"/>
        </w:rPr>
        <w:t xml:space="preserve">VALENTE, M. A. et al. </w:t>
      </w:r>
      <w:r>
        <w:rPr>
          <w:rFonts w:ascii="Arial" w:hAnsi="Arial" w:cs="Arial"/>
          <w:b/>
          <w:sz w:val="24"/>
          <w:szCs w:val="24"/>
        </w:rPr>
        <w:t>Qualidade e Produtividade nos Transportes.</w:t>
      </w:r>
      <w:r>
        <w:rPr>
          <w:rFonts w:ascii="Arial" w:hAnsi="Arial" w:cs="Arial"/>
          <w:sz w:val="24"/>
          <w:szCs w:val="24"/>
        </w:rPr>
        <w:t xml:space="preserve"> São Paulo: Cengage Learning, 2008.</w:t>
      </w:r>
    </w:p>
    <w:p w14:paraId="5037A70C" w14:textId="45CCE04F" w:rsidR="00232F70" w:rsidRPr="00232F70" w:rsidRDefault="00232F70" w:rsidP="00B2709A">
      <w:pPr>
        <w:spacing w:line="240" w:lineRule="auto"/>
        <w:rPr>
          <w:rFonts w:ascii="Arial" w:hAnsi="Arial" w:cs="Arial"/>
          <w:sz w:val="24"/>
          <w:szCs w:val="24"/>
        </w:rPr>
      </w:pPr>
      <w:r>
        <w:rPr>
          <w:rFonts w:ascii="Arial" w:hAnsi="Arial" w:cs="Arial"/>
          <w:sz w:val="24"/>
          <w:szCs w:val="24"/>
        </w:rPr>
        <w:t xml:space="preserve">VISUALSTUDIO. </w:t>
      </w:r>
      <w:r>
        <w:rPr>
          <w:rFonts w:ascii="Arial" w:hAnsi="Arial" w:cs="Arial"/>
          <w:b/>
          <w:bCs/>
          <w:sz w:val="24"/>
          <w:szCs w:val="24"/>
        </w:rPr>
        <w:t xml:space="preserve">Código do Visual Studio: </w:t>
      </w:r>
      <w:r>
        <w:rPr>
          <w:rFonts w:ascii="Arial" w:hAnsi="Arial" w:cs="Arial"/>
          <w:sz w:val="24"/>
          <w:szCs w:val="24"/>
        </w:rPr>
        <w:t>Começando. Disponível em :&lt;</w:t>
      </w:r>
      <w:hyperlink r:id="rId39" w:history="1">
        <w:r w:rsidR="00E33AF1" w:rsidRPr="00AF39D4">
          <w:rPr>
            <w:rFonts w:ascii="Arial" w:hAnsi="Arial" w:cs="Arial"/>
            <w:sz w:val="24"/>
            <w:szCs w:val="24"/>
          </w:rPr>
          <w:t>https://code.visualstudio.com/docs</w:t>
        </w:r>
      </w:hyperlink>
      <w:r>
        <w:rPr>
          <w:rFonts w:ascii="Arial" w:hAnsi="Arial" w:cs="Arial"/>
          <w:sz w:val="24"/>
          <w:szCs w:val="24"/>
        </w:rPr>
        <w:t xml:space="preserve"> &gt;. Acesso em 13 nov. 2019.</w:t>
      </w:r>
    </w:p>
    <w:p w14:paraId="2B66CE8A" w14:textId="220E5AFA" w:rsidR="00B2709A" w:rsidRDefault="00B2709A">
      <w:pPr>
        <w:spacing w:line="259" w:lineRule="auto"/>
        <w:rPr>
          <w:rFonts w:ascii="Arial" w:eastAsia="Arial" w:hAnsi="Arial" w:cs="Arial"/>
          <w:b/>
          <w:sz w:val="28"/>
          <w:szCs w:val="28"/>
        </w:rPr>
      </w:pPr>
      <w:r>
        <w:rPr>
          <w:rFonts w:ascii="Arial" w:eastAsia="Arial" w:hAnsi="Arial" w:cs="Arial"/>
          <w:b/>
          <w:sz w:val="28"/>
          <w:szCs w:val="28"/>
        </w:rPr>
        <w:br w:type="page"/>
      </w:r>
    </w:p>
    <w:p w14:paraId="4BD436FF" w14:textId="7D1D2236" w:rsidR="00801D19" w:rsidRPr="00801D19" w:rsidRDefault="005A37CA" w:rsidP="00317AB3">
      <w:pPr>
        <w:pStyle w:val="Ttulo1"/>
        <w:keepLines w:val="0"/>
        <w:spacing w:after="60" w:line="360" w:lineRule="auto"/>
        <w:ind w:left="432" w:hanging="432"/>
        <w:jc w:val="center"/>
        <w:rPr>
          <w:rFonts w:ascii="Arial" w:eastAsia="Arial" w:hAnsi="Arial" w:cs="Arial"/>
          <w:b/>
          <w:color w:val="auto"/>
          <w:sz w:val="28"/>
          <w:szCs w:val="28"/>
        </w:rPr>
      </w:pPr>
      <w:bookmarkStart w:id="74" w:name="_Toc25144005"/>
      <w:r>
        <w:rPr>
          <w:rFonts w:ascii="Arial" w:eastAsia="Arial" w:hAnsi="Arial" w:cs="Arial"/>
          <w:b/>
          <w:color w:val="auto"/>
          <w:sz w:val="28"/>
          <w:szCs w:val="28"/>
        </w:rPr>
        <w:lastRenderedPageBreak/>
        <w:t xml:space="preserve">APÊNDICE A </w:t>
      </w:r>
      <w:r w:rsidRPr="005A37CA">
        <w:rPr>
          <w:rStyle w:val="Forte"/>
          <w:rFonts w:ascii="latoblack" w:hAnsi="latoblack"/>
          <w:bCs w:val="0"/>
          <w:color w:val="000000"/>
          <w:sz w:val="27"/>
          <w:szCs w:val="27"/>
          <w:shd w:val="clear" w:color="auto" w:fill="FFFFFF"/>
        </w:rPr>
        <w:t>–</w:t>
      </w:r>
      <w:r w:rsidR="00801D19" w:rsidRPr="00801D19">
        <w:rPr>
          <w:rFonts w:ascii="Arial" w:eastAsia="Arial" w:hAnsi="Arial" w:cs="Arial"/>
          <w:b/>
          <w:color w:val="auto"/>
          <w:sz w:val="28"/>
          <w:szCs w:val="28"/>
        </w:rPr>
        <w:t xml:space="preserve"> REQUISITOS DO SISTEMA</w:t>
      </w:r>
      <w:bookmarkEnd w:id="72"/>
      <w:bookmarkEnd w:id="74"/>
    </w:p>
    <w:p w14:paraId="543EC795" w14:textId="0BB68912" w:rsidR="00317AB3" w:rsidRDefault="00317AB3" w:rsidP="00317AB3">
      <w:pPr>
        <w:spacing w:before="15" w:line="360" w:lineRule="auto"/>
        <w:ind w:firstLine="432"/>
        <w:jc w:val="both"/>
        <w:rPr>
          <w:rFonts w:ascii="Arial" w:eastAsia="Arial" w:hAnsi="Arial" w:cs="Arial"/>
          <w:b/>
          <w:bCs/>
          <w:sz w:val="24"/>
        </w:rPr>
      </w:pPr>
      <w:r w:rsidRPr="00317AB3">
        <w:rPr>
          <w:rFonts w:ascii="Arial" w:eastAsia="Arial" w:hAnsi="Arial" w:cs="Arial"/>
          <w:b/>
          <w:bCs/>
          <w:sz w:val="24"/>
        </w:rPr>
        <w:t>Documentação de requisitos</w:t>
      </w:r>
    </w:p>
    <w:p w14:paraId="74B530C8" w14:textId="186D713F" w:rsidR="00317AB3" w:rsidRPr="00317AB3" w:rsidRDefault="00317AB3" w:rsidP="001072C9">
      <w:pPr>
        <w:spacing w:before="15" w:line="360" w:lineRule="auto"/>
        <w:ind w:firstLine="432"/>
        <w:jc w:val="both"/>
        <w:rPr>
          <w:rFonts w:ascii="Arial" w:eastAsia="Arial" w:hAnsi="Arial" w:cs="Arial"/>
          <w:sz w:val="24"/>
        </w:rPr>
      </w:pPr>
      <w:r>
        <w:rPr>
          <w:rFonts w:ascii="Arial" w:eastAsia="Arial" w:hAnsi="Arial" w:cs="Arial"/>
          <w:sz w:val="24"/>
        </w:rPr>
        <w:t xml:space="preserve">Está documentação especifica os requisitos do sistema Transit, fornecendo para o desenvolvedor informações de importância para o desenvolvimento do sistema, proporcionando ao usuário um olhar </w:t>
      </w:r>
      <w:r w:rsidR="002564AB">
        <w:rPr>
          <w:rFonts w:ascii="Arial" w:eastAsia="Arial" w:hAnsi="Arial" w:cs="Arial"/>
          <w:sz w:val="24"/>
        </w:rPr>
        <w:t>das funcionalidades que o software possui.</w:t>
      </w:r>
    </w:p>
    <w:p w14:paraId="2B1CD224" w14:textId="77777777" w:rsidR="00317AB3" w:rsidRDefault="00801D19" w:rsidP="001072C9">
      <w:pPr>
        <w:spacing w:before="15" w:line="360" w:lineRule="auto"/>
        <w:ind w:firstLine="432"/>
        <w:jc w:val="both"/>
        <w:rPr>
          <w:rFonts w:ascii="Arial" w:eastAsia="Arial" w:hAnsi="Arial" w:cs="Arial"/>
          <w:sz w:val="24"/>
        </w:rPr>
      </w:pPr>
      <w:r w:rsidRPr="0009627F">
        <w:rPr>
          <w:rFonts w:ascii="Arial" w:eastAsia="Arial" w:hAnsi="Arial" w:cs="Arial"/>
          <w:sz w:val="24"/>
        </w:rPr>
        <w:t>Tomando por base o contexto do sistema, foram identificados os seguintes requisitos:</w:t>
      </w:r>
      <w:bookmarkStart w:id="75" w:name="_Toc530507783"/>
    </w:p>
    <w:p w14:paraId="669BA4DB" w14:textId="7755A160" w:rsidR="00801D19" w:rsidRPr="00317AB3" w:rsidRDefault="00801D19" w:rsidP="00317AB3">
      <w:pPr>
        <w:spacing w:before="15" w:line="360" w:lineRule="auto"/>
        <w:ind w:firstLine="432"/>
        <w:jc w:val="both"/>
        <w:rPr>
          <w:rFonts w:ascii="Arial" w:eastAsia="Arial" w:hAnsi="Arial" w:cs="Arial"/>
          <w:sz w:val="24"/>
        </w:rPr>
      </w:pPr>
      <w:r w:rsidRPr="00801D19">
        <w:rPr>
          <w:rFonts w:ascii="Arial" w:eastAsia="Arial" w:hAnsi="Arial" w:cs="Arial"/>
          <w:b/>
          <w:sz w:val="24"/>
          <w:szCs w:val="24"/>
        </w:rPr>
        <w:t>Requisitos Funcionais</w:t>
      </w:r>
      <w:bookmarkEnd w:id="75"/>
    </w:p>
    <w:p w14:paraId="7C105AD1" w14:textId="77777777" w:rsidR="00801D19" w:rsidRPr="0009627F" w:rsidRDefault="00801D19" w:rsidP="0009627F">
      <w:pPr>
        <w:spacing w:before="15" w:line="360" w:lineRule="auto"/>
        <w:ind w:firstLine="432"/>
        <w:jc w:val="both"/>
        <w:rPr>
          <w:rFonts w:ascii="Arial" w:eastAsia="Arial" w:hAnsi="Arial" w:cs="Arial"/>
          <w:sz w:val="24"/>
        </w:rPr>
      </w:pPr>
      <w:r w:rsidRPr="0009627F">
        <w:rPr>
          <w:rFonts w:ascii="Arial" w:eastAsia="Arial" w:hAnsi="Arial" w:cs="Arial"/>
          <w:sz w:val="24"/>
        </w:rPr>
        <w:t>Abaixo estão os requisitos funcionais do sistema, ou seja, as funções que o sistema deve exercer.</w:t>
      </w:r>
    </w:p>
    <w:p w14:paraId="1A790E65" w14:textId="77777777" w:rsidR="00801D19" w:rsidRPr="0009627F" w:rsidRDefault="00801D19" w:rsidP="0009627F">
      <w:pPr>
        <w:spacing w:before="15" w:line="360" w:lineRule="auto"/>
        <w:ind w:firstLine="432"/>
        <w:jc w:val="both"/>
        <w:rPr>
          <w:rFonts w:ascii="Arial" w:eastAsia="Arial" w:hAnsi="Arial" w:cs="Arial"/>
          <w:sz w:val="24"/>
        </w:rPr>
      </w:pPr>
      <w:r w:rsidRPr="0009627F">
        <w:rPr>
          <w:rFonts w:ascii="Arial" w:eastAsia="Arial" w:hAnsi="Arial" w:cs="Arial"/>
          <w:sz w:val="24"/>
        </w:rPr>
        <w:t xml:space="preserve">Observações: </w:t>
      </w:r>
    </w:p>
    <w:p w14:paraId="312A05F2" w14:textId="77777777" w:rsidR="00801D19" w:rsidRPr="0009627F" w:rsidRDefault="00801D19" w:rsidP="0009627F">
      <w:pPr>
        <w:spacing w:before="15" w:line="360" w:lineRule="auto"/>
        <w:ind w:firstLine="432"/>
        <w:jc w:val="both"/>
        <w:rPr>
          <w:rFonts w:ascii="Arial" w:eastAsia="Arial" w:hAnsi="Arial" w:cs="Arial"/>
          <w:sz w:val="24"/>
        </w:rPr>
      </w:pPr>
      <w:r w:rsidRPr="0009627F">
        <w:rPr>
          <w:rFonts w:ascii="Arial" w:eastAsia="Arial" w:hAnsi="Arial" w:cs="Arial"/>
          <w:sz w:val="24"/>
        </w:rPr>
        <w:t>Dados marcados com * (asterisco) serão considerados campos de preenchimento obrigatório.</w:t>
      </w:r>
    </w:p>
    <w:p w14:paraId="3432D2CE" w14:textId="77777777" w:rsidR="00801D19" w:rsidRPr="00244211" w:rsidRDefault="00801D19" w:rsidP="00801D19">
      <w:pPr>
        <w:spacing w:after="1" w:line="360" w:lineRule="auto"/>
        <w:ind w:right="96"/>
        <w:jc w:val="both"/>
        <w:rPr>
          <w:rFonts w:ascii="Arial" w:eastAsia="Arial" w:hAnsi="Arial" w:cs="Arial"/>
        </w:rPr>
      </w:pPr>
    </w:p>
    <w:p w14:paraId="1CCE0407" w14:textId="77777777" w:rsidR="00801D19" w:rsidRDefault="00801D19" w:rsidP="0009627F">
      <w:pPr>
        <w:pStyle w:val="PargrafodaLista"/>
        <w:numPr>
          <w:ilvl w:val="0"/>
          <w:numId w:val="2"/>
        </w:numPr>
        <w:spacing w:after="1" w:line="360" w:lineRule="auto"/>
        <w:ind w:right="96"/>
        <w:jc w:val="both"/>
        <w:rPr>
          <w:rFonts w:ascii="Arial" w:eastAsia="Arial" w:hAnsi="Arial" w:cs="Arial"/>
          <w:b/>
          <w:sz w:val="24"/>
        </w:rPr>
      </w:pPr>
      <w:r>
        <w:rPr>
          <w:rFonts w:ascii="Arial" w:eastAsia="Arial" w:hAnsi="Arial" w:cs="Arial"/>
          <w:b/>
          <w:sz w:val="24"/>
        </w:rPr>
        <w:t>RF01- Manter Empresa;</w:t>
      </w:r>
    </w:p>
    <w:p w14:paraId="267D3632"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2"/>
        </w:rPr>
      </w:pPr>
      <w:r w:rsidRPr="0009627F">
        <w:rPr>
          <w:rFonts w:ascii="Arial" w:eastAsia="Arial" w:hAnsi="Arial" w:cs="Arial"/>
          <w:sz w:val="24"/>
          <w:szCs w:val="22"/>
        </w:rPr>
        <w:t>O sistema deverá ser capaz de incluir, excluir, alterar e consultar as informações da empresa que irá utilizar o sistema;</w:t>
      </w:r>
    </w:p>
    <w:p w14:paraId="2C94D1BD" w14:textId="6779F9A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2"/>
        </w:rPr>
      </w:pPr>
      <w:r w:rsidRPr="0009627F">
        <w:rPr>
          <w:rFonts w:ascii="Arial" w:eastAsia="Arial" w:hAnsi="Arial" w:cs="Arial"/>
          <w:sz w:val="24"/>
          <w:szCs w:val="22"/>
        </w:rPr>
        <w:t>O sistema deverá ser capaz de incluir as seguintes informações:</w:t>
      </w:r>
      <w:r w:rsidR="00D40ACB">
        <w:rPr>
          <w:rFonts w:ascii="Arial" w:eastAsia="Arial" w:hAnsi="Arial" w:cs="Arial"/>
          <w:sz w:val="24"/>
          <w:szCs w:val="22"/>
        </w:rPr>
        <w:t xml:space="preserve"> Código,</w:t>
      </w:r>
      <w:r w:rsidRPr="0009627F">
        <w:rPr>
          <w:rFonts w:ascii="Arial" w:eastAsia="Arial" w:hAnsi="Arial" w:cs="Arial"/>
          <w:sz w:val="24"/>
          <w:szCs w:val="22"/>
        </w:rPr>
        <w:t xml:space="preserve"> razão social*, nome fantasia, CNPJ*, endereço*, bairro*, cidade*, estado*, CEP, e-mail*, telefone*, RNTRC (Registro Nacional de Transportador de Carga), Inscrição Estadual, Filial;</w:t>
      </w:r>
    </w:p>
    <w:p w14:paraId="643F14A1"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2"/>
        </w:rPr>
      </w:pPr>
      <w:r w:rsidRPr="0009627F">
        <w:rPr>
          <w:rFonts w:ascii="Arial" w:eastAsia="Arial" w:hAnsi="Arial" w:cs="Arial"/>
          <w:sz w:val="24"/>
          <w:szCs w:val="22"/>
        </w:rPr>
        <w:t>O sistema deverá ser capaz de excluir os dados da empresa;</w:t>
      </w:r>
    </w:p>
    <w:p w14:paraId="63073D94" w14:textId="77777777" w:rsidR="00801D19" w:rsidRPr="0009627F" w:rsidRDefault="00801D19" w:rsidP="0009627F">
      <w:pPr>
        <w:pStyle w:val="PargrafodaLista"/>
        <w:numPr>
          <w:ilvl w:val="2"/>
          <w:numId w:val="2"/>
        </w:numPr>
        <w:spacing w:after="200" w:line="360" w:lineRule="auto"/>
        <w:jc w:val="both"/>
        <w:rPr>
          <w:rFonts w:ascii="Arial" w:eastAsia="Arial" w:hAnsi="Arial" w:cs="Arial"/>
          <w:sz w:val="24"/>
        </w:rPr>
      </w:pPr>
      <w:r w:rsidRPr="0009627F">
        <w:rPr>
          <w:rFonts w:ascii="Arial" w:eastAsia="Arial" w:hAnsi="Arial" w:cs="Arial"/>
          <w:sz w:val="24"/>
        </w:rPr>
        <w:t>O sistema não deverá permitir a exclusão dos dados da empresa caso:</w:t>
      </w:r>
    </w:p>
    <w:p w14:paraId="27D22F7C" w14:textId="77777777" w:rsidR="00801D19" w:rsidRPr="0009627F" w:rsidRDefault="00801D19" w:rsidP="0009627F">
      <w:pPr>
        <w:pStyle w:val="PargrafodaLista"/>
        <w:numPr>
          <w:ilvl w:val="3"/>
          <w:numId w:val="2"/>
        </w:numPr>
        <w:spacing w:after="200" w:line="360" w:lineRule="auto"/>
        <w:jc w:val="both"/>
        <w:rPr>
          <w:rFonts w:ascii="Arial" w:eastAsia="Arial" w:hAnsi="Arial" w:cs="Arial"/>
          <w:sz w:val="24"/>
        </w:rPr>
      </w:pPr>
      <w:r w:rsidRPr="0009627F">
        <w:rPr>
          <w:rFonts w:ascii="Arial" w:eastAsia="Arial" w:hAnsi="Arial" w:cs="Arial"/>
          <w:sz w:val="24"/>
        </w:rPr>
        <w:t>Existam ordens de serviço relacionados a empresa;</w:t>
      </w:r>
    </w:p>
    <w:p w14:paraId="45745DEC"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alterar os seguintes campos: endereço, bairro, cidade, estado, CEP, e-mail, telefone, Filial;</w:t>
      </w:r>
    </w:p>
    <w:p w14:paraId="150E4A5E" w14:textId="57AD130B" w:rsidR="00237CBE" w:rsidRDefault="00801D19" w:rsidP="00237CBE">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consultar todos os cadastros efetuados através de cada campo já definido</w:t>
      </w:r>
      <w:r w:rsidR="005A62C2">
        <w:rPr>
          <w:rFonts w:ascii="Arial" w:eastAsia="Arial" w:hAnsi="Arial" w:cs="Arial"/>
          <w:sz w:val="24"/>
          <w:szCs w:val="24"/>
        </w:rPr>
        <w:t>.</w:t>
      </w:r>
    </w:p>
    <w:p w14:paraId="25C06557" w14:textId="77777777" w:rsidR="005A62C2" w:rsidRPr="005A62C2" w:rsidRDefault="005A62C2" w:rsidP="005A62C2">
      <w:pPr>
        <w:pStyle w:val="PargrafodaLista"/>
        <w:spacing w:after="200" w:line="360" w:lineRule="auto"/>
        <w:ind w:left="792"/>
        <w:jc w:val="both"/>
        <w:rPr>
          <w:rFonts w:ascii="Arial" w:eastAsia="Arial" w:hAnsi="Arial" w:cs="Arial"/>
          <w:sz w:val="24"/>
          <w:szCs w:val="24"/>
        </w:rPr>
      </w:pPr>
    </w:p>
    <w:p w14:paraId="75899395" w14:textId="77777777" w:rsidR="00801D19" w:rsidRDefault="00801D19" w:rsidP="00801D19">
      <w:pPr>
        <w:pStyle w:val="PargrafodaLista"/>
        <w:numPr>
          <w:ilvl w:val="0"/>
          <w:numId w:val="2"/>
        </w:numPr>
        <w:spacing w:after="1" w:line="360" w:lineRule="auto"/>
        <w:ind w:right="96"/>
        <w:jc w:val="both"/>
        <w:rPr>
          <w:rFonts w:ascii="Arial" w:eastAsia="Arial" w:hAnsi="Arial" w:cs="Arial"/>
          <w:b/>
          <w:sz w:val="24"/>
        </w:rPr>
      </w:pPr>
      <w:r>
        <w:rPr>
          <w:rFonts w:ascii="Arial" w:eastAsia="Arial" w:hAnsi="Arial" w:cs="Arial"/>
          <w:b/>
          <w:sz w:val="24"/>
        </w:rPr>
        <w:t>RF02- Manter Cliente;</w:t>
      </w:r>
    </w:p>
    <w:p w14:paraId="39EFBBB5" w14:textId="77777777" w:rsidR="00801D19" w:rsidRPr="0009627F" w:rsidRDefault="00801D19" w:rsidP="0009627F">
      <w:pPr>
        <w:pStyle w:val="PargrafodaLista"/>
        <w:numPr>
          <w:ilvl w:val="1"/>
          <w:numId w:val="2"/>
        </w:numPr>
        <w:spacing w:after="200" w:line="360" w:lineRule="auto"/>
        <w:jc w:val="both"/>
        <w:rPr>
          <w:rFonts w:ascii="Arial" w:hAnsi="Arial" w:cs="Arial"/>
          <w:sz w:val="24"/>
          <w:szCs w:val="24"/>
        </w:rPr>
      </w:pPr>
      <w:r w:rsidRPr="0009627F">
        <w:rPr>
          <w:rFonts w:ascii="Arial" w:eastAsia="Arial" w:hAnsi="Arial" w:cs="Arial"/>
          <w:sz w:val="24"/>
        </w:rPr>
        <w:lastRenderedPageBreak/>
        <w:t>O sistema deverá ser capaz de incluir, excluir, alterar e consultar as informações do cliente</w:t>
      </w:r>
      <w:r w:rsidRPr="0009627F">
        <w:rPr>
          <w:rFonts w:ascii="Arial" w:hAnsi="Arial" w:cs="Arial"/>
          <w:sz w:val="24"/>
          <w:szCs w:val="24"/>
        </w:rPr>
        <w:t>;</w:t>
      </w:r>
    </w:p>
    <w:p w14:paraId="3D00DCE8" w14:textId="46609A28"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incluir as seguintes informações:</w:t>
      </w:r>
      <w:r w:rsidR="00D40ACB">
        <w:rPr>
          <w:rFonts w:ascii="Arial" w:eastAsia="Arial" w:hAnsi="Arial" w:cs="Arial"/>
          <w:sz w:val="24"/>
        </w:rPr>
        <w:t xml:space="preserve"> Código,</w:t>
      </w:r>
      <w:r w:rsidRPr="0009627F">
        <w:rPr>
          <w:rFonts w:ascii="Arial" w:eastAsia="Arial" w:hAnsi="Arial" w:cs="Arial"/>
          <w:sz w:val="24"/>
        </w:rPr>
        <w:t xml:space="preserve"> razão social*, nome fantasia, CNPJ*, endereço*, bairro*, cidade*, estado*, CEP, e-mail*, telefone*, Inscrição Estadual, Filial, Tipo de Estabelecimento;</w:t>
      </w:r>
    </w:p>
    <w:p w14:paraId="65277510"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excluir os dados do cliente;</w:t>
      </w:r>
    </w:p>
    <w:p w14:paraId="35C2DD46" w14:textId="77777777" w:rsidR="00801D19" w:rsidRPr="0009627F" w:rsidRDefault="00801D19" w:rsidP="0009627F">
      <w:pPr>
        <w:pStyle w:val="PargrafodaLista"/>
        <w:numPr>
          <w:ilvl w:val="2"/>
          <w:numId w:val="2"/>
        </w:numPr>
        <w:spacing w:after="200" w:line="360" w:lineRule="auto"/>
        <w:jc w:val="both"/>
        <w:rPr>
          <w:rFonts w:ascii="Arial" w:eastAsia="Arial" w:hAnsi="Arial" w:cs="Arial"/>
          <w:sz w:val="24"/>
        </w:rPr>
      </w:pPr>
      <w:r w:rsidRPr="0009627F">
        <w:rPr>
          <w:rFonts w:ascii="Arial" w:eastAsia="Arial" w:hAnsi="Arial" w:cs="Arial"/>
          <w:sz w:val="24"/>
        </w:rPr>
        <w:t>O sistema não deverá permitir a exclusão dos dados do cliente caso:</w:t>
      </w:r>
    </w:p>
    <w:p w14:paraId="0FAFA6F1" w14:textId="77777777" w:rsidR="00801D19" w:rsidRPr="0009627F" w:rsidRDefault="00801D19" w:rsidP="0009627F">
      <w:pPr>
        <w:pStyle w:val="PargrafodaLista"/>
        <w:numPr>
          <w:ilvl w:val="3"/>
          <w:numId w:val="2"/>
        </w:numPr>
        <w:spacing w:after="200" w:line="360" w:lineRule="auto"/>
        <w:jc w:val="both"/>
        <w:rPr>
          <w:rFonts w:ascii="Arial" w:eastAsia="Arial" w:hAnsi="Arial" w:cs="Arial"/>
          <w:sz w:val="24"/>
        </w:rPr>
      </w:pPr>
      <w:r w:rsidRPr="0009627F">
        <w:rPr>
          <w:rFonts w:ascii="Arial" w:eastAsia="Arial" w:hAnsi="Arial" w:cs="Arial"/>
          <w:sz w:val="24"/>
        </w:rPr>
        <w:t>Existam ordens de serviço relacionados ao cliente;</w:t>
      </w:r>
    </w:p>
    <w:p w14:paraId="60A41D3A"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alterar os seguintes campos: endereço, bairro, cidade, estado, CEP, e-mail, telefone, Filial, Tipo de Estabelecimento;</w:t>
      </w:r>
    </w:p>
    <w:p w14:paraId="6F9C9211" w14:textId="2CF78A08" w:rsidR="00237CBE" w:rsidRDefault="00801D19" w:rsidP="00237CBE">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consultar todos os cadastros efetuados através de cada campo já definido</w:t>
      </w:r>
      <w:r w:rsidR="005A62C2">
        <w:rPr>
          <w:rFonts w:ascii="Arial" w:eastAsia="Arial" w:hAnsi="Arial" w:cs="Arial"/>
          <w:sz w:val="24"/>
        </w:rPr>
        <w:t>.</w:t>
      </w:r>
    </w:p>
    <w:p w14:paraId="4FFB0315" w14:textId="77777777" w:rsidR="005A62C2" w:rsidRPr="005A62C2" w:rsidRDefault="005A62C2" w:rsidP="005A62C2">
      <w:pPr>
        <w:pStyle w:val="PargrafodaLista"/>
        <w:spacing w:after="200" w:line="360" w:lineRule="auto"/>
        <w:ind w:left="792"/>
        <w:jc w:val="both"/>
        <w:rPr>
          <w:rFonts w:ascii="Arial" w:eastAsia="Arial" w:hAnsi="Arial" w:cs="Arial"/>
          <w:sz w:val="24"/>
        </w:rPr>
      </w:pPr>
    </w:p>
    <w:p w14:paraId="543826FE" w14:textId="77777777" w:rsidR="00801D19" w:rsidRDefault="00801D19" w:rsidP="00801D19">
      <w:pPr>
        <w:pStyle w:val="PargrafodaLista"/>
        <w:numPr>
          <w:ilvl w:val="0"/>
          <w:numId w:val="2"/>
        </w:numPr>
        <w:spacing w:after="1" w:line="360" w:lineRule="auto"/>
        <w:ind w:right="96"/>
        <w:jc w:val="both"/>
        <w:rPr>
          <w:rFonts w:ascii="Arial" w:eastAsia="Arial" w:hAnsi="Arial" w:cs="Arial"/>
          <w:b/>
          <w:sz w:val="24"/>
        </w:rPr>
      </w:pPr>
      <w:r>
        <w:rPr>
          <w:rFonts w:ascii="Arial" w:eastAsia="Arial" w:hAnsi="Arial" w:cs="Arial"/>
          <w:b/>
          <w:sz w:val="24"/>
        </w:rPr>
        <w:t>RF03- Manter Funcionário;</w:t>
      </w:r>
    </w:p>
    <w:p w14:paraId="093CC9E0"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incluir, excluir, alterar e consultar os funcionários;</w:t>
      </w:r>
    </w:p>
    <w:p w14:paraId="7C19438E" w14:textId="58A610FA"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incluir os funcionários, sendo necessário o preenchimento dos seguintes dados:</w:t>
      </w:r>
      <w:r w:rsidR="00D40ACB">
        <w:rPr>
          <w:rFonts w:ascii="Arial" w:eastAsia="Arial" w:hAnsi="Arial" w:cs="Arial"/>
          <w:sz w:val="24"/>
        </w:rPr>
        <w:t xml:space="preserve"> Código,</w:t>
      </w:r>
      <w:r w:rsidRPr="0009627F">
        <w:rPr>
          <w:rFonts w:ascii="Arial" w:eastAsia="Arial" w:hAnsi="Arial" w:cs="Arial"/>
          <w:sz w:val="24"/>
        </w:rPr>
        <w:t xml:space="preserve"> Nome*, telefone*, endereço, e-mail, CPF*, RG*, Função*, Senha*, Nome de Usuário*;</w:t>
      </w:r>
    </w:p>
    <w:p w14:paraId="70418CBA"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 xml:space="preserve"> O sistema deverá ser capaz de excluir um funcionário;</w:t>
      </w:r>
    </w:p>
    <w:p w14:paraId="1DC0BC60"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alterar os seguintes dados: Nome, Telefone, e-mail, endereço, Função, Senha;</w:t>
      </w:r>
    </w:p>
    <w:p w14:paraId="65B95854" w14:textId="4243CEA2" w:rsidR="00801D19" w:rsidRPr="005A62C2" w:rsidRDefault="00801D19" w:rsidP="005A62C2">
      <w:pPr>
        <w:pStyle w:val="PargrafodaLista"/>
        <w:numPr>
          <w:ilvl w:val="1"/>
          <w:numId w:val="2"/>
        </w:numPr>
        <w:spacing w:line="360" w:lineRule="auto"/>
        <w:jc w:val="both"/>
        <w:rPr>
          <w:sz w:val="24"/>
        </w:rPr>
      </w:pPr>
      <w:r w:rsidRPr="0009627F">
        <w:rPr>
          <w:rFonts w:ascii="Arial" w:eastAsia="Arial" w:hAnsi="Arial" w:cs="Arial"/>
          <w:sz w:val="24"/>
        </w:rPr>
        <w:t>O sistema deverá ser capaz de consultar funcionários cadastrados através dos campos: Nome, Função;</w:t>
      </w:r>
    </w:p>
    <w:p w14:paraId="3E5AF1BF" w14:textId="77777777" w:rsidR="005A62C2" w:rsidRPr="005A62C2" w:rsidRDefault="005A62C2" w:rsidP="005A62C2">
      <w:pPr>
        <w:pStyle w:val="PargrafodaLista"/>
        <w:spacing w:line="360" w:lineRule="auto"/>
        <w:ind w:left="792"/>
        <w:jc w:val="both"/>
        <w:rPr>
          <w:sz w:val="24"/>
        </w:rPr>
      </w:pPr>
    </w:p>
    <w:p w14:paraId="127E81FC" w14:textId="358AFB5E" w:rsidR="00801D19" w:rsidRDefault="00801D19" w:rsidP="00801D19">
      <w:pPr>
        <w:pStyle w:val="PargrafodaLista"/>
        <w:numPr>
          <w:ilvl w:val="0"/>
          <w:numId w:val="2"/>
        </w:numPr>
        <w:spacing w:after="1" w:line="360" w:lineRule="auto"/>
        <w:ind w:right="96"/>
        <w:jc w:val="both"/>
        <w:rPr>
          <w:rFonts w:ascii="Arial" w:eastAsia="Arial" w:hAnsi="Arial" w:cs="Arial"/>
          <w:b/>
          <w:sz w:val="24"/>
        </w:rPr>
      </w:pPr>
      <w:bookmarkStart w:id="76" w:name="_Hlk5720128"/>
      <w:r>
        <w:rPr>
          <w:rFonts w:ascii="Arial" w:eastAsia="Arial" w:hAnsi="Arial" w:cs="Arial"/>
          <w:b/>
          <w:sz w:val="24"/>
        </w:rPr>
        <w:t>RF04-</w:t>
      </w:r>
      <w:r w:rsidR="00D40ACB">
        <w:rPr>
          <w:rFonts w:ascii="Arial" w:eastAsia="Arial" w:hAnsi="Arial" w:cs="Arial"/>
          <w:b/>
          <w:sz w:val="24"/>
        </w:rPr>
        <w:t xml:space="preserve"> Efetuar</w:t>
      </w:r>
      <w:r>
        <w:rPr>
          <w:rFonts w:ascii="Arial" w:eastAsia="Arial" w:hAnsi="Arial" w:cs="Arial"/>
          <w:b/>
          <w:sz w:val="24"/>
        </w:rPr>
        <w:t xml:space="preserve"> Login;</w:t>
      </w:r>
    </w:p>
    <w:p w14:paraId="1A4D5081" w14:textId="24351050" w:rsidR="00801D19" w:rsidRPr="0009627F" w:rsidRDefault="00801D19" w:rsidP="0009627F">
      <w:pPr>
        <w:pStyle w:val="PargrafodaLista"/>
        <w:numPr>
          <w:ilvl w:val="1"/>
          <w:numId w:val="2"/>
        </w:numPr>
        <w:spacing w:after="200" w:line="360" w:lineRule="auto"/>
        <w:jc w:val="both"/>
        <w:rPr>
          <w:rFonts w:ascii="Arial" w:hAnsi="Arial" w:cs="Arial"/>
          <w:sz w:val="24"/>
          <w:szCs w:val="24"/>
        </w:rPr>
      </w:pPr>
      <w:r w:rsidRPr="0009627F">
        <w:rPr>
          <w:rFonts w:ascii="Arial" w:eastAsia="Arial" w:hAnsi="Arial" w:cs="Arial"/>
          <w:sz w:val="24"/>
          <w:szCs w:val="24"/>
        </w:rPr>
        <w:t>O sistema deverá ser capaz de acessar</w:t>
      </w:r>
      <w:r w:rsidR="00D40ACB">
        <w:rPr>
          <w:rFonts w:ascii="Arial" w:eastAsia="Arial" w:hAnsi="Arial" w:cs="Arial"/>
          <w:sz w:val="24"/>
          <w:szCs w:val="24"/>
        </w:rPr>
        <w:t xml:space="preserve"> </w:t>
      </w:r>
      <w:r w:rsidRPr="0009627F">
        <w:rPr>
          <w:rFonts w:ascii="Arial" w:eastAsia="Arial" w:hAnsi="Arial" w:cs="Arial"/>
          <w:sz w:val="24"/>
          <w:szCs w:val="24"/>
        </w:rPr>
        <w:t>as informações de login</w:t>
      </w:r>
      <w:r w:rsidRPr="0009627F">
        <w:rPr>
          <w:rFonts w:ascii="Arial" w:hAnsi="Arial" w:cs="Arial"/>
          <w:sz w:val="24"/>
          <w:szCs w:val="24"/>
        </w:rPr>
        <w:t>;</w:t>
      </w:r>
    </w:p>
    <w:p w14:paraId="231621EF" w14:textId="77777777" w:rsidR="00801D19" w:rsidRPr="0009627F" w:rsidRDefault="00801D19" w:rsidP="0009627F">
      <w:pPr>
        <w:pStyle w:val="PargrafodaLista"/>
        <w:numPr>
          <w:ilvl w:val="1"/>
          <w:numId w:val="2"/>
        </w:numPr>
        <w:spacing w:after="200" w:line="360" w:lineRule="auto"/>
        <w:jc w:val="both"/>
        <w:rPr>
          <w:rFonts w:ascii="Arial" w:hAnsi="Arial" w:cs="Arial"/>
          <w:sz w:val="24"/>
          <w:szCs w:val="24"/>
        </w:rPr>
      </w:pPr>
      <w:r w:rsidRPr="0009627F">
        <w:rPr>
          <w:rFonts w:ascii="Arial" w:eastAsia="Arial" w:hAnsi="Arial" w:cs="Arial"/>
          <w:sz w:val="24"/>
          <w:szCs w:val="24"/>
        </w:rPr>
        <w:t xml:space="preserve">O sistema deverá ser capaz de acessar um login já cadastrado na base de dados; </w:t>
      </w:r>
    </w:p>
    <w:p w14:paraId="232082BA" w14:textId="77777777" w:rsidR="00801D19" w:rsidRPr="0009627F" w:rsidRDefault="00801D19" w:rsidP="0009627F">
      <w:pPr>
        <w:pStyle w:val="PargrafodaLista"/>
        <w:numPr>
          <w:ilvl w:val="2"/>
          <w:numId w:val="2"/>
        </w:numPr>
        <w:spacing w:after="200" w:line="360" w:lineRule="auto"/>
        <w:jc w:val="both"/>
        <w:rPr>
          <w:rFonts w:ascii="Arial" w:hAnsi="Arial" w:cs="Arial"/>
          <w:sz w:val="24"/>
          <w:szCs w:val="24"/>
        </w:rPr>
      </w:pPr>
      <w:r w:rsidRPr="0009627F">
        <w:rPr>
          <w:rFonts w:ascii="Arial" w:eastAsia="Arial" w:hAnsi="Arial" w:cs="Arial"/>
          <w:sz w:val="24"/>
          <w:szCs w:val="24"/>
        </w:rPr>
        <w:t>Caso não haja usuário existente no sistema</w:t>
      </w:r>
      <w:r w:rsidRPr="0009627F">
        <w:rPr>
          <w:rFonts w:ascii="Arial" w:hAnsi="Arial" w:cs="Arial"/>
          <w:sz w:val="24"/>
          <w:szCs w:val="24"/>
        </w:rPr>
        <w:t>:</w:t>
      </w:r>
    </w:p>
    <w:p w14:paraId="3143D630" w14:textId="77777777" w:rsidR="00801D19" w:rsidRPr="0009627F" w:rsidRDefault="00801D19" w:rsidP="0009627F">
      <w:pPr>
        <w:pStyle w:val="PargrafodaLista"/>
        <w:numPr>
          <w:ilvl w:val="2"/>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incluir as informações referente ao requisito funcional RF03;</w:t>
      </w:r>
    </w:p>
    <w:p w14:paraId="127CC742"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excluir os dados do login desejado;</w:t>
      </w:r>
    </w:p>
    <w:p w14:paraId="57F4DDF5"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alterar a seguinte informação: senha;</w:t>
      </w:r>
    </w:p>
    <w:p w14:paraId="47A7572A" w14:textId="79571CEA" w:rsidR="0009627F" w:rsidRPr="00237CBE" w:rsidRDefault="00801D19" w:rsidP="00237CBE">
      <w:pPr>
        <w:pStyle w:val="PargrafodaLista"/>
        <w:numPr>
          <w:ilvl w:val="2"/>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lastRenderedPageBreak/>
        <w:t>Só poderá permitir a alteração quando o usuário já estiver cadastrado no sistema;</w:t>
      </w:r>
      <w:bookmarkEnd w:id="76"/>
    </w:p>
    <w:p w14:paraId="10552C84" w14:textId="77777777" w:rsidR="00801D19" w:rsidRPr="002973BE" w:rsidRDefault="00801D19" w:rsidP="00801D19">
      <w:pPr>
        <w:pStyle w:val="PargrafodaLista"/>
        <w:spacing w:after="200" w:line="276" w:lineRule="auto"/>
        <w:ind w:left="1224"/>
        <w:jc w:val="both"/>
        <w:rPr>
          <w:rFonts w:ascii="Arial" w:eastAsia="Arial" w:hAnsi="Arial" w:cs="Arial"/>
        </w:rPr>
      </w:pPr>
    </w:p>
    <w:p w14:paraId="2E997BB3" w14:textId="77777777" w:rsidR="00801D19" w:rsidRDefault="00801D19" w:rsidP="00801D19">
      <w:pPr>
        <w:pStyle w:val="PargrafodaLista"/>
        <w:numPr>
          <w:ilvl w:val="0"/>
          <w:numId w:val="2"/>
        </w:numPr>
        <w:spacing w:after="1" w:line="360" w:lineRule="auto"/>
        <w:ind w:right="96"/>
        <w:jc w:val="both"/>
        <w:rPr>
          <w:rFonts w:ascii="Arial" w:eastAsia="Arial" w:hAnsi="Arial" w:cs="Arial"/>
          <w:b/>
          <w:sz w:val="24"/>
        </w:rPr>
      </w:pPr>
      <w:bookmarkStart w:id="77" w:name="_Hlk5720955"/>
      <w:r>
        <w:rPr>
          <w:rFonts w:ascii="Arial" w:eastAsia="Arial" w:hAnsi="Arial" w:cs="Arial"/>
          <w:b/>
          <w:sz w:val="24"/>
        </w:rPr>
        <w:t>RF05- Manter Transporte;</w:t>
      </w:r>
    </w:p>
    <w:p w14:paraId="512B6143"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incluir, excluir, alterar e consultar os transportes;</w:t>
      </w:r>
    </w:p>
    <w:p w14:paraId="083F1C03" w14:textId="1F6B8D54"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 xml:space="preserve">O sistema deverá ser capaz de incluir os transportes, sendo necessário o preenchimento dos seguintes dados: </w:t>
      </w:r>
      <w:r w:rsidR="00D40ACB">
        <w:rPr>
          <w:rFonts w:ascii="Arial" w:eastAsia="Arial" w:hAnsi="Arial" w:cs="Arial"/>
          <w:sz w:val="24"/>
          <w:szCs w:val="24"/>
        </w:rPr>
        <w:t xml:space="preserve">Código, </w:t>
      </w:r>
      <w:r w:rsidRPr="0009627F">
        <w:rPr>
          <w:rFonts w:ascii="Arial" w:eastAsia="Arial" w:hAnsi="Arial" w:cs="Arial"/>
          <w:sz w:val="24"/>
          <w:szCs w:val="24"/>
        </w:rPr>
        <w:t>Tipo de Transporte*, Cavalo*, Carreta (quantidade, placa, marca, classificação), Emplacado, Renavam, Chassi, Ano/Modelo, Quantidade Eixo, Dimensões (largura, altura, comprimento, peso máximo suportado), Proprietário (Nome, CPF, Telefone, CNH (Número, Categoria Habilitação, validade), ANTT (Agência Nacional de Transportes Terrestre), Tipo de Carroceria;</w:t>
      </w:r>
    </w:p>
    <w:p w14:paraId="78225C4E"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 xml:space="preserve"> O sistema deverá ser capaz de excluir um Transporte;</w:t>
      </w:r>
    </w:p>
    <w:p w14:paraId="593C0589"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alterar os seguintes dados: Carreta, Renavam, Chassi, Ano/Modelo, Eixo;</w:t>
      </w:r>
    </w:p>
    <w:p w14:paraId="6EAD3381"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consultar o Transporte cadastrado através dos campos: Tipo de Transporte, Proprietário, Tipo de Carroceria;</w:t>
      </w:r>
      <w:bookmarkEnd w:id="77"/>
    </w:p>
    <w:p w14:paraId="059DDACC" w14:textId="77777777" w:rsidR="00801D19" w:rsidRDefault="00801D19" w:rsidP="00801D19">
      <w:pPr>
        <w:pStyle w:val="PargrafodaLista"/>
        <w:spacing w:after="200" w:line="276" w:lineRule="auto"/>
        <w:ind w:left="360"/>
        <w:jc w:val="both"/>
        <w:rPr>
          <w:rFonts w:ascii="Arial" w:eastAsia="Arial" w:hAnsi="Arial" w:cs="Arial"/>
        </w:rPr>
      </w:pPr>
    </w:p>
    <w:p w14:paraId="13DF6C33" w14:textId="6F3DF086" w:rsidR="00801D19" w:rsidRPr="00E64338" w:rsidRDefault="00801D19" w:rsidP="00801D19">
      <w:pPr>
        <w:pStyle w:val="PargrafodaLista"/>
        <w:numPr>
          <w:ilvl w:val="0"/>
          <w:numId w:val="2"/>
        </w:numPr>
        <w:spacing w:after="1" w:line="360" w:lineRule="auto"/>
        <w:ind w:right="96"/>
        <w:jc w:val="both"/>
        <w:rPr>
          <w:rFonts w:ascii="Arial" w:eastAsia="Arial" w:hAnsi="Arial" w:cs="Arial"/>
          <w:b/>
          <w:sz w:val="24"/>
        </w:rPr>
      </w:pPr>
      <w:r w:rsidRPr="00E64338">
        <w:rPr>
          <w:rFonts w:ascii="Arial" w:eastAsia="Arial" w:hAnsi="Arial" w:cs="Arial"/>
          <w:b/>
          <w:sz w:val="24"/>
        </w:rPr>
        <w:t xml:space="preserve">RF06- Manter </w:t>
      </w:r>
      <w:r w:rsidR="00E64338">
        <w:rPr>
          <w:rFonts w:ascii="Arial" w:eastAsia="Arial" w:hAnsi="Arial" w:cs="Arial"/>
          <w:b/>
          <w:sz w:val="24"/>
        </w:rPr>
        <w:t>Ordem de Serviço</w:t>
      </w:r>
      <w:r w:rsidRPr="00E64338">
        <w:rPr>
          <w:rFonts w:ascii="Arial" w:eastAsia="Arial" w:hAnsi="Arial" w:cs="Arial"/>
          <w:b/>
          <w:sz w:val="24"/>
        </w:rPr>
        <w:t>;</w:t>
      </w:r>
    </w:p>
    <w:p w14:paraId="7D469AD1" w14:textId="37CBE5ED"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 xml:space="preserve">O sistema deverá ser capaz de incluir, excluir, alterar e consultar as </w:t>
      </w:r>
      <w:r w:rsidR="00E64338" w:rsidRPr="0009627F">
        <w:rPr>
          <w:rFonts w:ascii="Arial" w:eastAsia="Arial" w:hAnsi="Arial" w:cs="Arial"/>
          <w:sz w:val="24"/>
        </w:rPr>
        <w:t>ordens de serviço</w:t>
      </w:r>
      <w:r w:rsidRPr="0009627F">
        <w:rPr>
          <w:rFonts w:ascii="Arial" w:eastAsia="Arial" w:hAnsi="Arial" w:cs="Arial"/>
          <w:sz w:val="24"/>
        </w:rPr>
        <w:t>;</w:t>
      </w:r>
    </w:p>
    <w:p w14:paraId="18AE5045" w14:textId="0D2FC520" w:rsidR="00801D19" w:rsidRPr="0009627F" w:rsidRDefault="00E64338"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O sistema deverá ser capaz de incluir as informações para gerar a ordem de serviço, os campos necessários são:</w:t>
      </w:r>
      <w:r w:rsidR="00D40ACB">
        <w:rPr>
          <w:rFonts w:ascii="Arial" w:eastAsia="Arial" w:hAnsi="Arial" w:cs="Arial"/>
          <w:sz w:val="24"/>
        </w:rPr>
        <w:t xml:space="preserve"> </w:t>
      </w:r>
      <w:r w:rsidR="002734ED" w:rsidRPr="0009627F">
        <w:rPr>
          <w:rFonts w:ascii="Arial" w:eastAsia="Arial" w:hAnsi="Arial" w:cs="Arial"/>
          <w:sz w:val="24"/>
        </w:rPr>
        <w:t>Número da OS</w:t>
      </w:r>
      <w:r w:rsidR="00237CBE">
        <w:rPr>
          <w:rFonts w:ascii="Arial" w:eastAsia="Arial" w:hAnsi="Arial" w:cs="Arial"/>
          <w:sz w:val="24"/>
        </w:rPr>
        <w:t>*</w:t>
      </w:r>
      <w:r w:rsidR="002734ED" w:rsidRPr="0009627F">
        <w:rPr>
          <w:rFonts w:ascii="Arial" w:eastAsia="Arial" w:hAnsi="Arial" w:cs="Arial"/>
          <w:sz w:val="24"/>
        </w:rPr>
        <w:t xml:space="preserve">, </w:t>
      </w:r>
      <w:r w:rsidR="00801D19" w:rsidRPr="0009627F">
        <w:rPr>
          <w:rFonts w:ascii="Arial" w:eastAsia="Arial" w:hAnsi="Arial" w:cs="Arial"/>
          <w:sz w:val="24"/>
        </w:rPr>
        <w:t>Quantidade/Volume</w:t>
      </w:r>
      <w:r w:rsidR="00237CBE">
        <w:rPr>
          <w:rFonts w:ascii="Arial" w:eastAsia="Arial" w:hAnsi="Arial" w:cs="Arial"/>
          <w:sz w:val="24"/>
        </w:rPr>
        <w:t>*</w:t>
      </w:r>
      <w:r w:rsidR="00801D19" w:rsidRPr="0009627F">
        <w:rPr>
          <w:rFonts w:ascii="Arial" w:eastAsia="Arial" w:hAnsi="Arial" w:cs="Arial"/>
          <w:sz w:val="24"/>
        </w:rPr>
        <w:t>, Unidade, Peso Líquido (Kg)</w:t>
      </w:r>
      <w:r w:rsidR="00237CBE">
        <w:rPr>
          <w:rFonts w:ascii="Arial" w:eastAsia="Arial" w:hAnsi="Arial" w:cs="Arial"/>
          <w:sz w:val="24"/>
        </w:rPr>
        <w:t>*</w:t>
      </w:r>
      <w:r w:rsidR="00801D19" w:rsidRPr="0009627F">
        <w:rPr>
          <w:rFonts w:ascii="Arial" w:eastAsia="Arial" w:hAnsi="Arial" w:cs="Arial"/>
          <w:sz w:val="24"/>
        </w:rPr>
        <w:t>, Espécie do Volume ou Mercadoria</w:t>
      </w:r>
      <w:r w:rsidR="00237CBE">
        <w:rPr>
          <w:rFonts w:ascii="Arial" w:eastAsia="Arial" w:hAnsi="Arial" w:cs="Arial"/>
          <w:sz w:val="24"/>
        </w:rPr>
        <w:t>*</w:t>
      </w:r>
      <w:r w:rsidR="00801D19" w:rsidRPr="0009627F">
        <w:rPr>
          <w:rFonts w:ascii="Arial" w:eastAsia="Arial" w:hAnsi="Arial" w:cs="Arial"/>
          <w:sz w:val="24"/>
        </w:rPr>
        <w:t>, Fragilidade</w:t>
      </w:r>
      <w:r w:rsidR="00237CBE">
        <w:rPr>
          <w:rFonts w:ascii="Arial" w:eastAsia="Arial" w:hAnsi="Arial" w:cs="Arial"/>
          <w:sz w:val="24"/>
        </w:rPr>
        <w:t>*</w:t>
      </w:r>
      <w:r w:rsidRPr="0009627F">
        <w:rPr>
          <w:rFonts w:ascii="Arial" w:eastAsia="Arial" w:hAnsi="Arial" w:cs="Arial"/>
          <w:sz w:val="24"/>
        </w:rPr>
        <w:t>, data de emissão</w:t>
      </w:r>
      <w:r w:rsidR="00237CBE">
        <w:rPr>
          <w:rFonts w:ascii="Arial" w:eastAsia="Arial" w:hAnsi="Arial" w:cs="Arial"/>
          <w:sz w:val="24"/>
        </w:rPr>
        <w:t>*</w:t>
      </w:r>
      <w:r w:rsidRPr="0009627F">
        <w:rPr>
          <w:rFonts w:ascii="Arial" w:eastAsia="Arial" w:hAnsi="Arial" w:cs="Arial"/>
          <w:sz w:val="24"/>
        </w:rPr>
        <w:t>, Dados da Empresa</w:t>
      </w:r>
      <w:r w:rsidR="00237CBE">
        <w:rPr>
          <w:rFonts w:ascii="Arial" w:eastAsia="Arial" w:hAnsi="Arial" w:cs="Arial"/>
          <w:sz w:val="24"/>
        </w:rPr>
        <w:t>*</w:t>
      </w:r>
      <w:r w:rsidRPr="0009627F">
        <w:rPr>
          <w:rFonts w:ascii="Arial" w:eastAsia="Arial" w:hAnsi="Arial" w:cs="Arial"/>
          <w:sz w:val="24"/>
        </w:rPr>
        <w:t xml:space="preserve"> (pré-cadastrados),  Cliente</w:t>
      </w:r>
      <w:r w:rsidR="00237CBE">
        <w:rPr>
          <w:rFonts w:ascii="Arial" w:eastAsia="Arial" w:hAnsi="Arial" w:cs="Arial"/>
          <w:sz w:val="24"/>
        </w:rPr>
        <w:t>*</w:t>
      </w:r>
      <w:r w:rsidRPr="0009627F">
        <w:rPr>
          <w:rFonts w:ascii="Arial" w:eastAsia="Arial" w:hAnsi="Arial" w:cs="Arial"/>
          <w:sz w:val="24"/>
        </w:rPr>
        <w:t xml:space="preserve"> (pré-cadastrado), Transporte</w:t>
      </w:r>
      <w:r w:rsidR="00237CBE">
        <w:rPr>
          <w:rFonts w:ascii="Arial" w:eastAsia="Arial" w:hAnsi="Arial" w:cs="Arial"/>
          <w:sz w:val="24"/>
        </w:rPr>
        <w:t>*</w:t>
      </w:r>
      <w:r w:rsidRPr="0009627F">
        <w:rPr>
          <w:rFonts w:ascii="Arial" w:eastAsia="Arial" w:hAnsi="Arial" w:cs="Arial"/>
          <w:sz w:val="24"/>
        </w:rPr>
        <w:t xml:space="preserve"> (pré-cadastrado), Cidade Origem</w:t>
      </w:r>
      <w:r w:rsidR="00237CBE">
        <w:rPr>
          <w:rFonts w:ascii="Arial" w:eastAsia="Arial" w:hAnsi="Arial" w:cs="Arial"/>
          <w:sz w:val="24"/>
        </w:rPr>
        <w:t>*</w:t>
      </w:r>
      <w:r w:rsidR="0006793D" w:rsidRPr="0009627F">
        <w:rPr>
          <w:rFonts w:ascii="Arial" w:eastAsia="Arial" w:hAnsi="Arial" w:cs="Arial"/>
          <w:sz w:val="24"/>
        </w:rPr>
        <w:t>, Cidade Destino</w:t>
      </w:r>
      <w:r w:rsidR="00237CBE">
        <w:rPr>
          <w:rFonts w:ascii="Arial" w:eastAsia="Arial" w:hAnsi="Arial" w:cs="Arial"/>
          <w:sz w:val="24"/>
        </w:rPr>
        <w:t>*</w:t>
      </w:r>
      <w:r w:rsidR="0006793D" w:rsidRPr="0009627F">
        <w:rPr>
          <w:rFonts w:ascii="Arial" w:eastAsia="Arial" w:hAnsi="Arial" w:cs="Arial"/>
          <w:sz w:val="24"/>
        </w:rPr>
        <w:t>, Data prevista para Embarque, Observações, Comprovante de Recebimento</w:t>
      </w:r>
      <w:r w:rsidR="00237CBE">
        <w:rPr>
          <w:rFonts w:ascii="Arial" w:eastAsia="Arial" w:hAnsi="Arial" w:cs="Arial"/>
          <w:sz w:val="24"/>
        </w:rPr>
        <w:t>*</w:t>
      </w:r>
      <w:r w:rsidR="0006793D" w:rsidRPr="0009627F">
        <w:rPr>
          <w:rFonts w:ascii="Arial" w:eastAsia="Arial" w:hAnsi="Arial" w:cs="Arial"/>
          <w:sz w:val="24"/>
        </w:rPr>
        <w:t xml:space="preserve"> (Data recebimento, R</w:t>
      </w:r>
      <w:r w:rsidR="002734ED" w:rsidRPr="0009627F">
        <w:rPr>
          <w:rFonts w:ascii="Arial" w:eastAsia="Arial" w:hAnsi="Arial" w:cs="Arial"/>
          <w:sz w:val="24"/>
        </w:rPr>
        <w:t>G</w:t>
      </w:r>
      <w:r w:rsidR="0006793D" w:rsidRPr="0009627F">
        <w:rPr>
          <w:rFonts w:ascii="Arial" w:eastAsia="Arial" w:hAnsi="Arial" w:cs="Arial"/>
          <w:sz w:val="24"/>
        </w:rPr>
        <w:t>/CPF, Assinatura do Cliente e N</w:t>
      </w:r>
      <w:r w:rsidR="002734ED" w:rsidRPr="0009627F">
        <w:rPr>
          <w:rFonts w:ascii="Arial" w:eastAsia="Arial" w:hAnsi="Arial" w:cs="Arial"/>
          <w:sz w:val="24"/>
        </w:rPr>
        <w:t>ú</w:t>
      </w:r>
      <w:r w:rsidR="0006793D" w:rsidRPr="0009627F">
        <w:rPr>
          <w:rFonts w:ascii="Arial" w:eastAsia="Arial" w:hAnsi="Arial" w:cs="Arial"/>
          <w:sz w:val="24"/>
        </w:rPr>
        <w:t xml:space="preserve">mero da </w:t>
      </w:r>
      <w:r w:rsidR="002734ED" w:rsidRPr="0009627F">
        <w:rPr>
          <w:rFonts w:ascii="Arial" w:eastAsia="Arial" w:hAnsi="Arial" w:cs="Arial"/>
          <w:sz w:val="24"/>
        </w:rPr>
        <w:t>OS</w:t>
      </w:r>
      <w:r w:rsidR="00237CBE">
        <w:rPr>
          <w:rFonts w:ascii="Arial" w:eastAsia="Arial" w:hAnsi="Arial" w:cs="Arial"/>
          <w:sz w:val="24"/>
        </w:rPr>
        <w:t>)</w:t>
      </w:r>
      <w:r w:rsidR="001A4AAD">
        <w:rPr>
          <w:rFonts w:ascii="Arial" w:eastAsia="Arial" w:hAnsi="Arial" w:cs="Arial"/>
          <w:sz w:val="24"/>
        </w:rPr>
        <w:t>, Dados do Funcionário</w:t>
      </w:r>
      <w:r w:rsidR="002734ED" w:rsidRPr="0009627F">
        <w:rPr>
          <w:rFonts w:ascii="Arial" w:eastAsia="Arial" w:hAnsi="Arial" w:cs="Arial"/>
          <w:sz w:val="24"/>
        </w:rPr>
        <w:t>;</w:t>
      </w:r>
    </w:p>
    <w:p w14:paraId="724A22C8" w14:textId="73EB4399"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 xml:space="preserve">O sistema deverá ser capaz de excluir uma </w:t>
      </w:r>
      <w:r w:rsidR="002734ED" w:rsidRPr="0009627F">
        <w:rPr>
          <w:rFonts w:ascii="Arial" w:eastAsia="Arial" w:hAnsi="Arial" w:cs="Arial"/>
          <w:sz w:val="24"/>
        </w:rPr>
        <w:t>ordem de Serviço;</w:t>
      </w:r>
    </w:p>
    <w:p w14:paraId="212549F2" w14:textId="5505E85A" w:rsidR="00801D19" w:rsidRPr="0009627F" w:rsidRDefault="00801D19" w:rsidP="0009627F">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 xml:space="preserve">O sistema deverá ser capaz de alterar os seguintes dados: Quantidade/Volume, Unidade, Peso Líquido (Kg), Espécie do Volume ou </w:t>
      </w:r>
      <w:r w:rsidRPr="0009627F">
        <w:rPr>
          <w:rFonts w:ascii="Arial" w:eastAsia="Arial" w:hAnsi="Arial" w:cs="Arial"/>
          <w:sz w:val="24"/>
        </w:rPr>
        <w:lastRenderedPageBreak/>
        <w:t>Mercadoria, Fragilidade</w:t>
      </w:r>
      <w:r w:rsidR="002734ED" w:rsidRPr="0009627F">
        <w:rPr>
          <w:rFonts w:ascii="Arial" w:eastAsia="Arial" w:hAnsi="Arial" w:cs="Arial"/>
          <w:sz w:val="24"/>
        </w:rPr>
        <w:t>, Data prevista de Embarque, Cidade Destino, Cidade Origem</w:t>
      </w:r>
      <w:r w:rsidRPr="0009627F">
        <w:rPr>
          <w:rFonts w:ascii="Arial" w:eastAsia="Arial" w:hAnsi="Arial" w:cs="Arial"/>
          <w:sz w:val="24"/>
        </w:rPr>
        <w:t>;</w:t>
      </w:r>
    </w:p>
    <w:p w14:paraId="337A9C15" w14:textId="4905BC10" w:rsidR="001529FB" w:rsidRDefault="00801D19" w:rsidP="001529FB">
      <w:pPr>
        <w:pStyle w:val="PargrafodaLista"/>
        <w:numPr>
          <w:ilvl w:val="1"/>
          <w:numId w:val="2"/>
        </w:numPr>
        <w:spacing w:after="200" w:line="360" w:lineRule="auto"/>
        <w:jc w:val="both"/>
        <w:rPr>
          <w:rFonts w:ascii="Arial" w:eastAsia="Arial" w:hAnsi="Arial" w:cs="Arial"/>
          <w:sz w:val="24"/>
        </w:rPr>
      </w:pPr>
      <w:r w:rsidRPr="0009627F">
        <w:rPr>
          <w:rFonts w:ascii="Arial" w:eastAsia="Arial" w:hAnsi="Arial" w:cs="Arial"/>
          <w:sz w:val="24"/>
        </w:rPr>
        <w:t xml:space="preserve">O sistema deverá ser capaz de consultar as </w:t>
      </w:r>
      <w:r w:rsidR="00313427" w:rsidRPr="0009627F">
        <w:rPr>
          <w:rFonts w:ascii="Arial" w:eastAsia="Arial" w:hAnsi="Arial" w:cs="Arial"/>
          <w:sz w:val="24"/>
        </w:rPr>
        <w:t>ordens de serviço</w:t>
      </w:r>
      <w:r w:rsidRPr="0009627F">
        <w:rPr>
          <w:rFonts w:ascii="Arial" w:eastAsia="Arial" w:hAnsi="Arial" w:cs="Arial"/>
          <w:sz w:val="24"/>
        </w:rPr>
        <w:t xml:space="preserve"> que estão cadastradas através dos campos: </w:t>
      </w:r>
      <w:r w:rsidR="00313427" w:rsidRPr="0009627F">
        <w:rPr>
          <w:rFonts w:ascii="Arial" w:eastAsia="Arial" w:hAnsi="Arial" w:cs="Arial"/>
          <w:sz w:val="24"/>
        </w:rPr>
        <w:t xml:space="preserve">Número da OS, Cidade Destino, Peso Líquido(kg) </w:t>
      </w:r>
      <w:r w:rsidRPr="0009627F">
        <w:rPr>
          <w:rFonts w:ascii="Arial" w:eastAsia="Arial" w:hAnsi="Arial" w:cs="Arial"/>
          <w:sz w:val="24"/>
        </w:rPr>
        <w:t>;</w:t>
      </w:r>
    </w:p>
    <w:p w14:paraId="7C0C9EFB" w14:textId="77777777" w:rsidR="001529FB" w:rsidRPr="001529FB" w:rsidRDefault="001529FB" w:rsidP="001529FB">
      <w:pPr>
        <w:pStyle w:val="PargrafodaLista"/>
        <w:spacing w:after="200" w:line="360" w:lineRule="auto"/>
        <w:ind w:left="792"/>
        <w:jc w:val="both"/>
        <w:rPr>
          <w:rFonts w:ascii="Arial" w:eastAsia="Arial" w:hAnsi="Arial" w:cs="Arial"/>
          <w:sz w:val="24"/>
        </w:rPr>
      </w:pPr>
    </w:p>
    <w:p w14:paraId="2925A1DE" w14:textId="45467907" w:rsidR="005A37CA" w:rsidRPr="001529FB" w:rsidRDefault="005A37CA" w:rsidP="005A37CA">
      <w:pPr>
        <w:pStyle w:val="PargrafodaLista"/>
        <w:numPr>
          <w:ilvl w:val="0"/>
          <w:numId w:val="2"/>
        </w:numPr>
        <w:spacing w:after="200" w:line="360" w:lineRule="auto"/>
        <w:jc w:val="both"/>
        <w:rPr>
          <w:rFonts w:ascii="Arial" w:eastAsia="Arial" w:hAnsi="Arial" w:cs="Arial"/>
          <w:sz w:val="24"/>
        </w:rPr>
      </w:pPr>
      <w:r>
        <w:rPr>
          <w:rFonts w:ascii="Arial" w:eastAsia="Arial" w:hAnsi="Arial" w:cs="Arial"/>
          <w:b/>
          <w:sz w:val="24"/>
        </w:rPr>
        <w:t>R</w:t>
      </w:r>
      <w:r w:rsidR="001529FB">
        <w:rPr>
          <w:rFonts w:ascii="Arial" w:eastAsia="Arial" w:hAnsi="Arial" w:cs="Arial"/>
          <w:b/>
          <w:sz w:val="24"/>
        </w:rPr>
        <w:t>F0</w:t>
      </w:r>
      <w:r w:rsidR="005A62C2">
        <w:rPr>
          <w:rFonts w:ascii="Arial" w:eastAsia="Arial" w:hAnsi="Arial" w:cs="Arial"/>
          <w:b/>
          <w:sz w:val="24"/>
        </w:rPr>
        <w:t>7</w:t>
      </w:r>
      <w:r w:rsidR="001529FB">
        <w:rPr>
          <w:rFonts w:ascii="Arial" w:eastAsia="Arial" w:hAnsi="Arial" w:cs="Arial"/>
          <w:b/>
          <w:sz w:val="24"/>
        </w:rPr>
        <w:t>- Manter Cubagem;</w:t>
      </w:r>
    </w:p>
    <w:p w14:paraId="165835CA" w14:textId="5BF2DB70" w:rsidR="001529FB" w:rsidRDefault="001529FB" w:rsidP="001529FB">
      <w:pPr>
        <w:pStyle w:val="PargrafodaLista"/>
        <w:numPr>
          <w:ilvl w:val="1"/>
          <w:numId w:val="2"/>
        </w:numPr>
        <w:spacing w:after="200" w:line="360" w:lineRule="auto"/>
        <w:jc w:val="both"/>
        <w:rPr>
          <w:rFonts w:ascii="Arial" w:eastAsia="Arial" w:hAnsi="Arial" w:cs="Arial"/>
          <w:sz w:val="24"/>
        </w:rPr>
      </w:pPr>
      <w:r>
        <w:rPr>
          <w:rFonts w:ascii="Arial" w:eastAsia="Arial" w:hAnsi="Arial" w:cs="Arial"/>
          <w:sz w:val="24"/>
        </w:rPr>
        <w:t>O sistema deverá ser capaz de incluir, excluir, alterar e consultar as informações de cubagem;</w:t>
      </w:r>
    </w:p>
    <w:p w14:paraId="0ED94B4E" w14:textId="73F24A0B" w:rsidR="001529FB" w:rsidRDefault="001529FB" w:rsidP="001529FB">
      <w:pPr>
        <w:pStyle w:val="PargrafodaLista"/>
        <w:numPr>
          <w:ilvl w:val="1"/>
          <w:numId w:val="2"/>
        </w:numPr>
        <w:spacing w:after="200" w:line="360" w:lineRule="auto"/>
        <w:jc w:val="both"/>
        <w:rPr>
          <w:rFonts w:ascii="Arial" w:eastAsia="Arial" w:hAnsi="Arial" w:cs="Arial"/>
          <w:sz w:val="24"/>
        </w:rPr>
      </w:pPr>
      <w:r>
        <w:rPr>
          <w:rFonts w:ascii="Arial" w:eastAsia="Arial" w:hAnsi="Arial" w:cs="Arial"/>
          <w:sz w:val="24"/>
        </w:rPr>
        <w:t>O sistema será capaz de incluir os seguintes dados:</w:t>
      </w:r>
      <w:r w:rsidR="001A4AAD">
        <w:rPr>
          <w:rFonts w:ascii="Arial" w:eastAsia="Arial" w:hAnsi="Arial" w:cs="Arial"/>
          <w:sz w:val="24"/>
        </w:rPr>
        <w:t xml:space="preserve"> Tamanho da Mochila*</w:t>
      </w:r>
      <w:r w:rsidR="00D40ACB">
        <w:rPr>
          <w:rFonts w:ascii="Arial" w:eastAsia="Arial" w:hAnsi="Arial" w:cs="Arial"/>
          <w:sz w:val="24"/>
        </w:rPr>
        <w:t xml:space="preserve">, </w:t>
      </w:r>
      <w:r w:rsidR="001A4AAD">
        <w:rPr>
          <w:rFonts w:ascii="Arial" w:eastAsia="Arial" w:hAnsi="Arial" w:cs="Arial"/>
          <w:sz w:val="24"/>
        </w:rPr>
        <w:t>Nome do Item*, Peso*, Benefício*, Quantidade de Itens;</w:t>
      </w:r>
    </w:p>
    <w:p w14:paraId="380F786F" w14:textId="4F29B939" w:rsidR="00D40ACB" w:rsidRDefault="00D40ACB" w:rsidP="001529FB">
      <w:pPr>
        <w:pStyle w:val="PargrafodaLista"/>
        <w:numPr>
          <w:ilvl w:val="1"/>
          <w:numId w:val="2"/>
        </w:numPr>
        <w:spacing w:after="200" w:line="360" w:lineRule="auto"/>
        <w:jc w:val="both"/>
        <w:rPr>
          <w:rFonts w:ascii="Arial" w:eastAsia="Arial" w:hAnsi="Arial" w:cs="Arial"/>
          <w:sz w:val="24"/>
        </w:rPr>
      </w:pPr>
      <w:r>
        <w:rPr>
          <w:rFonts w:ascii="Arial" w:eastAsia="Arial" w:hAnsi="Arial" w:cs="Arial"/>
          <w:sz w:val="24"/>
        </w:rPr>
        <w:t>O sistema deverá excluir informações da cubagem;</w:t>
      </w:r>
    </w:p>
    <w:p w14:paraId="46CC4B24" w14:textId="1760A611" w:rsidR="00D40ACB" w:rsidRDefault="00D40ACB" w:rsidP="001529FB">
      <w:pPr>
        <w:pStyle w:val="PargrafodaLista"/>
        <w:numPr>
          <w:ilvl w:val="1"/>
          <w:numId w:val="2"/>
        </w:numPr>
        <w:spacing w:after="200" w:line="360" w:lineRule="auto"/>
        <w:jc w:val="both"/>
        <w:rPr>
          <w:rFonts w:ascii="Arial" w:eastAsia="Arial" w:hAnsi="Arial" w:cs="Arial"/>
          <w:sz w:val="24"/>
        </w:rPr>
      </w:pPr>
      <w:r>
        <w:rPr>
          <w:rFonts w:ascii="Arial" w:eastAsia="Arial" w:hAnsi="Arial" w:cs="Arial"/>
          <w:sz w:val="24"/>
        </w:rPr>
        <w:t>O sistema deverá ser capaz de alterar os dados da cubagem;</w:t>
      </w:r>
    </w:p>
    <w:p w14:paraId="45B7CE9F" w14:textId="02A69E3B" w:rsidR="00801D19" w:rsidRPr="001A4AAD" w:rsidRDefault="000722BE" w:rsidP="00C93339">
      <w:pPr>
        <w:pStyle w:val="PargrafodaLista"/>
        <w:numPr>
          <w:ilvl w:val="1"/>
          <w:numId w:val="2"/>
        </w:numPr>
        <w:spacing w:after="200" w:line="276" w:lineRule="auto"/>
        <w:ind w:left="360"/>
        <w:jc w:val="both"/>
        <w:rPr>
          <w:rFonts w:ascii="Arial" w:eastAsia="Arial" w:hAnsi="Arial" w:cs="Arial"/>
        </w:rPr>
      </w:pPr>
      <w:r w:rsidRPr="001A4AAD">
        <w:rPr>
          <w:rFonts w:ascii="Arial" w:eastAsia="Arial" w:hAnsi="Arial" w:cs="Arial"/>
          <w:sz w:val="24"/>
        </w:rPr>
        <w:t>O sistema deverá ser capaz de consultar as informações da cubagem</w:t>
      </w:r>
      <w:r w:rsidR="001A4AAD">
        <w:rPr>
          <w:rFonts w:ascii="Arial" w:eastAsia="Arial" w:hAnsi="Arial" w:cs="Arial"/>
          <w:sz w:val="24"/>
        </w:rPr>
        <w:t>.</w:t>
      </w:r>
    </w:p>
    <w:p w14:paraId="4D10E30C" w14:textId="77777777" w:rsidR="001A4AAD" w:rsidRPr="001A4AAD" w:rsidRDefault="001A4AAD" w:rsidP="001A4AAD">
      <w:pPr>
        <w:pStyle w:val="PargrafodaLista"/>
        <w:spacing w:after="200" w:line="276" w:lineRule="auto"/>
        <w:ind w:left="360"/>
        <w:jc w:val="both"/>
        <w:rPr>
          <w:rFonts w:ascii="Arial" w:eastAsia="Arial" w:hAnsi="Arial" w:cs="Arial"/>
        </w:rPr>
      </w:pPr>
    </w:p>
    <w:p w14:paraId="377E71C5" w14:textId="5CEAE63C" w:rsidR="00801D19" w:rsidRPr="00E64338" w:rsidRDefault="00801D19" w:rsidP="00801D19">
      <w:pPr>
        <w:pStyle w:val="PargrafodaLista"/>
        <w:numPr>
          <w:ilvl w:val="0"/>
          <w:numId w:val="2"/>
        </w:numPr>
        <w:spacing w:after="1" w:line="360" w:lineRule="auto"/>
        <w:ind w:right="96"/>
        <w:jc w:val="both"/>
        <w:rPr>
          <w:rFonts w:ascii="Arial" w:eastAsia="Arial" w:hAnsi="Arial" w:cs="Arial"/>
          <w:b/>
          <w:sz w:val="24"/>
        </w:rPr>
      </w:pPr>
      <w:r w:rsidRPr="00E64338">
        <w:rPr>
          <w:rFonts w:ascii="Arial" w:eastAsia="Arial" w:hAnsi="Arial" w:cs="Arial"/>
          <w:b/>
          <w:sz w:val="24"/>
        </w:rPr>
        <w:t>RF0</w:t>
      </w:r>
      <w:r w:rsidR="005A62C2">
        <w:rPr>
          <w:rFonts w:ascii="Arial" w:eastAsia="Arial" w:hAnsi="Arial" w:cs="Arial"/>
          <w:b/>
          <w:sz w:val="24"/>
        </w:rPr>
        <w:t>8</w:t>
      </w:r>
      <w:r w:rsidRPr="00E64338">
        <w:rPr>
          <w:rFonts w:ascii="Arial" w:eastAsia="Arial" w:hAnsi="Arial" w:cs="Arial"/>
          <w:b/>
          <w:sz w:val="24"/>
        </w:rPr>
        <w:t>- Manter Rotas;</w:t>
      </w:r>
    </w:p>
    <w:p w14:paraId="08DF5B67" w14:textId="39891A9F" w:rsidR="00801D19" w:rsidRPr="0009627F" w:rsidRDefault="00801D19" w:rsidP="0009627F">
      <w:pPr>
        <w:pStyle w:val="PargrafodaLista"/>
        <w:numPr>
          <w:ilvl w:val="1"/>
          <w:numId w:val="2"/>
        </w:numPr>
        <w:spacing w:after="200" w:line="360" w:lineRule="auto"/>
        <w:jc w:val="both"/>
        <w:rPr>
          <w:rFonts w:ascii="Arial" w:hAnsi="Arial" w:cs="Arial"/>
          <w:sz w:val="24"/>
          <w:szCs w:val="24"/>
        </w:rPr>
      </w:pPr>
      <w:r w:rsidRPr="0009627F">
        <w:rPr>
          <w:rFonts w:ascii="Arial" w:eastAsia="Arial" w:hAnsi="Arial" w:cs="Arial"/>
          <w:sz w:val="24"/>
          <w:szCs w:val="24"/>
        </w:rPr>
        <w:t xml:space="preserve">O sistema deverá ser capaz de </w:t>
      </w:r>
      <w:r w:rsidR="006E548D">
        <w:rPr>
          <w:rFonts w:ascii="Arial" w:eastAsia="Arial" w:hAnsi="Arial" w:cs="Arial"/>
          <w:sz w:val="24"/>
          <w:szCs w:val="24"/>
        </w:rPr>
        <w:t xml:space="preserve">incluir e </w:t>
      </w:r>
      <w:r w:rsidRPr="0009627F">
        <w:rPr>
          <w:rFonts w:ascii="Arial" w:eastAsia="Arial" w:hAnsi="Arial" w:cs="Arial"/>
          <w:sz w:val="24"/>
          <w:szCs w:val="24"/>
        </w:rPr>
        <w:t>alterar as informações de rotas</w:t>
      </w:r>
      <w:r w:rsidRPr="0009627F">
        <w:rPr>
          <w:rFonts w:ascii="Arial" w:hAnsi="Arial" w:cs="Arial"/>
          <w:sz w:val="24"/>
          <w:szCs w:val="24"/>
        </w:rPr>
        <w:t>;</w:t>
      </w:r>
    </w:p>
    <w:p w14:paraId="7BC220CF" w14:textId="0DA4A8D6"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 xml:space="preserve">O sistema deverá apresentar os seguintes dados para </w:t>
      </w:r>
      <w:r w:rsidR="00313427" w:rsidRPr="0009627F">
        <w:rPr>
          <w:rFonts w:ascii="Arial" w:eastAsia="Arial" w:hAnsi="Arial" w:cs="Arial"/>
          <w:sz w:val="24"/>
          <w:szCs w:val="24"/>
        </w:rPr>
        <w:t>incluir uma rota</w:t>
      </w:r>
      <w:r w:rsidRPr="0009627F">
        <w:rPr>
          <w:rFonts w:ascii="Arial" w:eastAsia="Arial" w:hAnsi="Arial" w:cs="Arial"/>
          <w:sz w:val="24"/>
          <w:szCs w:val="24"/>
        </w:rPr>
        <w:t>:</w:t>
      </w:r>
      <w:r w:rsidR="0009627F" w:rsidRPr="0009627F">
        <w:rPr>
          <w:rFonts w:ascii="Arial" w:eastAsia="Arial" w:hAnsi="Arial" w:cs="Arial"/>
          <w:sz w:val="24"/>
          <w:szCs w:val="24"/>
        </w:rPr>
        <w:t xml:space="preserve"> Ordem de Serviço</w:t>
      </w:r>
      <w:r w:rsidR="00237CBE">
        <w:rPr>
          <w:rFonts w:ascii="Arial" w:eastAsia="Arial" w:hAnsi="Arial" w:cs="Arial"/>
          <w:sz w:val="24"/>
          <w:szCs w:val="24"/>
        </w:rPr>
        <w:t>*</w:t>
      </w:r>
      <w:r w:rsidR="0009627F" w:rsidRPr="0009627F">
        <w:rPr>
          <w:rFonts w:ascii="Arial" w:eastAsia="Arial" w:hAnsi="Arial" w:cs="Arial"/>
          <w:sz w:val="24"/>
          <w:szCs w:val="24"/>
        </w:rPr>
        <w:t xml:space="preserve"> (pré-cadastrado),</w:t>
      </w:r>
      <w:r w:rsidRPr="0009627F">
        <w:rPr>
          <w:rFonts w:ascii="Arial" w:eastAsia="Arial" w:hAnsi="Arial" w:cs="Arial"/>
          <w:sz w:val="24"/>
          <w:szCs w:val="24"/>
        </w:rPr>
        <w:t xml:space="preserve"> endereço origem</w:t>
      </w:r>
      <w:r w:rsidR="00237CBE">
        <w:rPr>
          <w:rFonts w:ascii="Arial" w:eastAsia="Arial" w:hAnsi="Arial" w:cs="Arial"/>
          <w:sz w:val="24"/>
          <w:szCs w:val="24"/>
        </w:rPr>
        <w:t>*</w:t>
      </w:r>
      <w:r w:rsidRPr="0009627F">
        <w:rPr>
          <w:rFonts w:ascii="Arial" w:eastAsia="Arial" w:hAnsi="Arial" w:cs="Arial"/>
          <w:sz w:val="24"/>
          <w:szCs w:val="24"/>
        </w:rPr>
        <w:t>, uf origem</w:t>
      </w:r>
      <w:r w:rsidR="00237CBE">
        <w:rPr>
          <w:rFonts w:ascii="Arial" w:eastAsia="Arial" w:hAnsi="Arial" w:cs="Arial"/>
          <w:sz w:val="24"/>
          <w:szCs w:val="24"/>
        </w:rPr>
        <w:t>*</w:t>
      </w:r>
      <w:r w:rsidRPr="0009627F">
        <w:rPr>
          <w:rFonts w:ascii="Arial" w:eastAsia="Arial" w:hAnsi="Arial" w:cs="Arial"/>
          <w:sz w:val="24"/>
          <w:szCs w:val="24"/>
        </w:rPr>
        <w:t>, cidade origem</w:t>
      </w:r>
      <w:r w:rsidR="00237CBE">
        <w:rPr>
          <w:rFonts w:ascii="Arial" w:eastAsia="Arial" w:hAnsi="Arial" w:cs="Arial"/>
          <w:sz w:val="24"/>
          <w:szCs w:val="24"/>
        </w:rPr>
        <w:t>*</w:t>
      </w:r>
      <w:r w:rsidRPr="0009627F">
        <w:rPr>
          <w:rFonts w:ascii="Arial" w:eastAsia="Arial" w:hAnsi="Arial" w:cs="Arial"/>
          <w:sz w:val="24"/>
          <w:szCs w:val="24"/>
        </w:rPr>
        <w:t>, endereço destino</w:t>
      </w:r>
      <w:r w:rsidR="00237CBE">
        <w:rPr>
          <w:rFonts w:ascii="Arial" w:eastAsia="Arial" w:hAnsi="Arial" w:cs="Arial"/>
          <w:sz w:val="24"/>
          <w:szCs w:val="24"/>
        </w:rPr>
        <w:t>*</w:t>
      </w:r>
      <w:r w:rsidRPr="0009627F">
        <w:rPr>
          <w:rFonts w:ascii="Arial" w:eastAsia="Arial" w:hAnsi="Arial" w:cs="Arial"/>
          <w:sz w:val="24"/>
          <w:szCs w:val="24"/>
        </w:rPr>
        <w:t>, uf destino</w:t>
      </w:r>
      <w:r w:rsidR="00237CBE">
        <w:rPr>
          <w:rFonts w:ascii="Arial" w:eastAsia="Arial" w:hAnsi="Arial" w:cs="Arial"/>
          <w:sz w:val="24"/>
          <w:szCs w:val="24"/>
        </w:rPr>
        <w:t>*</w:t>
      </w:r>
      <w:r w:rsidRPr="0009627F">
        <w:rPr>
          <w:rFonts w:ascii="Arial" w:eastAsia="Arial" w:hAnsi="Arial" w:cs="Arial"/>
          <w:sz w:val="24"/>
          <w:szCs w:val="24"/>
        </w:rPr>
        <w:t>, cidade destino</w:t>
      </w:r>
      <w:r w:rsidR="00237CBE">
        <w:rPr>
          <w:rFonts w:ascii="Arial" w:eastAsia="Arial" w:hAnsi="Arial" w:cs="Arial"/>
          <w:sz w:val="24"/>
          <w:szCs w:val="24"/>
        </w:rPr>
        <w:t>*</w:t>
      </w:r>
      <w:r w:rsidR="0009627F" w:rsidRPr="0009627F">
        <w:rPr>
          <w:rFonts w:ascii="Arial" w:eastAsia="Arial" w:hAnsi="Arial" w:cs="Arial"/>
          <w:sz w:val="24"/>
          <w:szCs w:val="24"/>
        </w:rPr>
        <w:t>, Opções de Trajeto</w:t>
      </w:r>
      <w:r w:rsidR="00237CBE">
        <w:rPr>
          <w:rFonts w:ascii="Arial" w:eastAsia="Arial" w:hAnsi="Arial" w:cs="Arial"/>
          <w:sz w:val="24"/>
          <w:szCs w:val="24"/>
        </w:rPr>
        <w:t>*</w:t>
      </w:r>
      <w:r w:rsidRPr="0009627F">
        <w:rPr>
          <w:rFonts w:ascii="Arial" w:eastAsia="Arial" w:hAnsi="Arial" w:cs="Arial"/>
          <w:sz w:val="24"/>
          <w:szCs w:val="24"/>
        </w:rPr>
        <w:t>;</w:t>
      </w:r>
    </w:p>
    <w:p w14:paraId="61718D59" w14:textId="77777777" w:rsidR="00801D19" w:rsidRPr="0009627F" w:rsidRDefault="00801D19" w:rsidP="0009627F">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O sistema deverá ser capaz de alterar os seguintes campos: endereço origem, uf origem, cidade origem, endereço destino, uf destino, cidade destino;</w:t>
      </w:r>
    </w:p>
    <w:p w14:paraId="5889498A" w14:textId="30F7AD03" w:rsidR="00762F5E" w:rsidRDefault="00801D19" w:rsidP="00762F5E">
      <w:pPr>
        <w:pStyle w:val="PargrafodaLista"/>
        <w:numPr>
          <w:ilvl w:val="1"/>
          <w:numId w:val="2"/>
        </w:numPr>
        <w:spacing w:after="200" w:line="360" w:lineRule="auto"/>
        <w:jc w:val="both"/>
        <w:rPr>
          <w:rFonts w:ascii="Arial" w:eastAsia="Arial" w:hAnsi="Arial" w:cs="Arial"/>
          <w:sz w:val="24"/>
          <w:szCs w:val="24"/>
        </w:rPr>
      </w:pPr>
      <w:r w:rsidRPr="0009627F">
        <w:rPr>
          <w:rFonts w:ascii="Arial" w:eastAsia="Arial" w:hAnsi="Arial" w:cs="Arial"/>
          <w:sz w:val="24"/>
          <w:szCs w:val="24"/>
        </w:rPr>
        <w:t xml:space="preserve">O sistema deverá permitir a impressão da rota; </w:t>
      </w:r>
    </w:p>
    <w:p w14:paraId="28B51C7D" w14:textId="77777777" w:rsidR="001A4AAD" w:rsidRDefault="001A4AAD" w:rsidP="001A4AAD">
      <w:pPr>
        <w:pStyle w:val="PargrafodaLista"/>
        <w:spacing w:after="200" w:line="360" w:lineRule="auto"/>
        <w:ind w:left="792"/>
        <w:jc w:val="both"/>
        <w:rPr>
          <w:rFonts w:ascii="Arial" w:eastAsia="Arial" w:hAnsi="Arial" w:cs="Arial"/>
          <w:sz w:val="24"/>
          <w:szCs w:val="24"/>
        </w:rPr>
      </w:pPr>
    </w:p>
    <w:p w14:paraId="06BCCFEE" w14:textId="5D73CBED" w:rsidR="005A62C2" w:rsidRPr="005A62C2" w:rsidRDefault="005A62C2" w:rsidP="005A62C2">
      <w:pPr>
        <w:pStyle w:val="PargrafodaLista"/>
        <w:numPr>
          <w:ilvl w:val="0"/>
          <w:numId w:val="2"/>
        </w:numPr>
        <w:spacing w:after="200" w:line="360" w:lineRule="auto"/>
        <w:jc w:val="both"/>
        <w:rPr>
          <w:rFonts w:ascii="Arial" w:eastAsia="Arial" w:hAnsi="Arial" w:cs="Arial"/>
          <w:sz w:val="24"/>
          <w:szCs w:val="24"/>
        </w:rPr>
      </w:pPr>
      <w:r>
        <w:rPr>
          <w:rFonts w:ascii="Arial" w:eastAsia="Arial" w:hAnsi="Arial" w:cs="Arial"/>
          <w:b/>
          <w:bCs/>
          <w:sz w:val="24"/>
          <w:szCs w:val="24"/>
        </w:rPr>
        <w:t>RF09- Manter Usuário;</w:t>
      </w:r>
    </w:p>
    <w:p w14:paraId="3E63216F" w14:textId="6FAEA1C9" w:rsidR="005A62C2" w:rsidRDefault="002B2E38" w:rsidP="005A62C2">
      <w:pPr>
        <w:pStyle w:val="PargrafodaLista"/>
        <w:numPr>
          <w:ilvl w:val="1"/>
          <w:numId w:val="2"/>
        </w:numPr>
        <w:spacing w:after="200" w:line="360" w:lineRule="auto"/>
        <w:jc w:val="both"/>
        <w:rPr>
          <w:rFonts w:ascii="Arial" w:eastAsia="Arial" w:hAnsi="Arial" w:cs="Arial"/>
          <w:sz w:val="24"/>
          <w:szCs w:val="24"/>
        </w:rPr>
      </w:pPr>
      <w:r>
        <w:rPr>
          <w:rFonts w:ascii="Arial" w:eastAsia="Arial" w:hAnsi="Arial" w:cs="Arial"/>
          <w:sz w:val="24"/>
          <w:szCs w:val="24"/>
        </w:rPr>
        <w:t>O sistema deverá ser capaz de incluir os usuários do sistema;</w:t>
      </w:r>
    </w:p>
    <w:p w14:paraId="40EBA48D" w14:textId="3A7961A4" w:rsidR="002B2E38" w:rsidRDefault="002B2E38" w:rsidP="002B2E38">
      <w:pPr>
        <w:pStyle w:val="PargrafodaLista"/>
        <w:numPr>
          <w:ilvl w:val="1"/>
          <w:numId w:val="2"/>
        </w:numPr>
        <w:spacing w:after="200" w:line="360" w:lineRule="auto"/>
        <w:jc w:val="both"/>
        <w:rPr>
          <w:rFonts w:ascii="Arial" w:eastAsia="Arial" w:hAnsi="Arial" w:cs="Arial"/>
          <w:sz w:val="24"/>
          <w:szCs w:val="24"/>
        </w:rPr>
      </w:pPr>
      <w:r>
        <w:rPr>
          <w:rFonts w:ascii="Arial" w:eastAsia="Arial" w:hAnsi="Arial" w:cs="Arial"/>
          <w:sz w:val="24"/>
          <w:szCs w:val="24"/>
        </w:rPr>
        <w:t>O sistema deverá apresentar as seguintes informações para incluir o usuário: Nome*, Email*, Senha* e Confirmação de Senha*;</w:t>
      </w:r>
    </w:p>
    <w:p w14:paraId="5DA3AC97" w14:textId="310F7AF0" w:rsidR="002B2E38" w:rsidRDefault="002B2E38" w:rsidP="002B2E38">
      <w:pPr>
        <w:pStyle w:val="PargrafodaLista"/>
        <w:spacing w:after="200" w:line="360" w:lineRule="auto"/>
        <w:ind w:left="792"/>
        <w:jc w:val="both"/>
        <w:rPr>
          <w:rFonts w:ascii="Arial" w:eastAsia="Arial" w:hAnsi="Arial" w:cs="Arial"/>
          <w:sz w:val="24"/>
          <w:szCs w:val="24"/>
        </w:rPr>
      </w:pPr>
    </w:p>
    <w:p w14:paraId="39EC153E" w14:textId="77777777" w:rsidR="001A4AAD" w:rsidRPr="002B2E38" w:rsidRDefault="001A4AAD" w:rsidP="002B2E38">
      <w:pPr>
        <w:pStyle w:val="PargrafodaLista"/>
        <w:spacing w:after="200" w:line="360" w:lineRule="auto"/>
        <w:ind w:left="792"/>
        <w:jc w:val="both"/>
        <w:rPr>
          <w:rFonts w:ascii="Arial" w:eastAsia="Arial" w:hAnsi="Arial" w:cs="Arial"/>
          <w:sz w:val="24"/>
          <w:szCs w:val="24"/>
        </w:rPr>
      </w:pPr>
    </w:p>
    <w:p w14:paraId="7E34AC0E" w14:textId="0630D147" w:rsidR="00762F5E" w:rsidRDefault="00762F5E" w:rsidP="00762F5E">
      <w:pPr>
        <w:spacing w:after="200" w:line="360" w:lineRule="auto"/>
        <w:jc w:val="both"/>
        <w:rPr>
          <w:rFonts w:ascii="Arial" w:eastAsia="Arial" w:hAnsi="Arial" w:cs="Arial"/>
          <w:sz w:val="24"/>
          <w:szCs w:val="24"/>
        </w:rPr>
      </w:pPr>
    </w:p>
    <w:p w14:paraId="19D93F67" w14:textId="7C99CAD2" w:rsidR="00762F5E" w:rsidRDefault="00943C0F" w:rsidP="0042175B">
      <w:pPr>
        <w:pStyle w:val="Ttulo1"/>
        <w:spacing w:line="360" w:lineRule="auto"/>
        <w:jc w:val="center"/>
        <w:rPr>
          <w:rFonts w:ascii="Arial" w:eastAsia="Arial" w:hAnsi="Arial" w:cs="Arial"/>
          <w:b/>
          <w:color w:val="auto"/>
          <w:sz w:val="28"/>
        </w:rPr>
      </w:pPr>
      <w:bookmarkStart w:id="78" w:name="_Toc25144006"/>
      <w:r>
        <w:rPr>
          <w:rFonts w:ascii="Arial" w:eastAsia="Arial" w:hAnsi="Arial" w:cs="Arial"/>
          <w:b/>
          <w:color w:val="auto"/>
          <w:sz w:val="28"/>
          <w:szCs w:val="28"/>
        </w:rPr>
        <w:lastRenderedPageBreak/>
        <w:t xml:space="preserve">APÊNDICE B </w:t>
      </w:r>
      <w:r w:rsidRPr="005A37CA">
        <w:rPr>
          <w:rStyle w:val="Forte"/>
          <w:rFonts w:ascii="latoblack" w:hAnsi="latoblack"/>
          <w:bCs w:val="0"/>
          <w:color w:val="000000"/>
          <w:sz w:val="27"/>
          <w:szCs w:val="27"/>
          <w:shd w:val="clear" w:color="auto" w:fill="FFFFFF"/>
        </w:rPr>
        <w:t>–</w:t>
      </w:r>
      <w:r w:rsidR="00762F5E" w:rsidRPr="00762F5E">
        <w:rPr>
          <w:rFonts w:ascii="Arial" w:eastAsia="Arial" w:hAnsi="Arial" w:cs="Arial"/>
          <w:b/>
          <w:color w:val="auto"/>
          <w:sz w:val="28"/>
        </w:rPr>
        <w:t xml:space="preserve">  Modelagem do Sistema</w:t>
      </w:r>
      <w:bookmarkEnd w:id="78"/>
    </w:p>
    <w:p w14:paraId="10868353" w14:textId="5D36ECFC" w:rsidR="00762F5E" w:rsidRDefault="00762F5E" w:rsidP="00762F5E">
      <w:pPr>
        <w:spacing w:before="15" w:line="360" w:lineRule="auto"/>
        <w:ind w:firstLine="432"/>
        <w:jc w:val="both"/>
        <w:rPr>
          <w:rFonts w:ascii="Arial" w:eastAsia="Arial" w:hAnsi="Arial" w:cs="Arial"/>
        </w:rPr>
      </w:pPr>
      <w:r w:rsidRPr="007E5D0D">
        <w:rPr>
          <w:rFonts w:ascii="Arial" w:eastAsia="Arial" w:hAnsi="Arial" w:cs="Arial"/>
        </w:rPr>
        <w:t xml:space="preserve">Este Tópico apresenta </w:t>
      </w:r>
      <w:r>
        <w:rPr>
          <w:rFonts w:ascii="Arial" w:eastAsia="Arial" w:hAnsi="Arial" w:cs="Arial"/>
        </w:rPr>
        <w:t>a modelagem referentes ao projeto apresentado neste documento</w:t>
      </w:r>
      <w:r w:rsidR="0080736B">
        <w:rPr>
          <w:rFonts w:ascii="Arial" w:eastAsia="Arial" w:hAnsi="Arial" w:cs="Arial"/>
        </w:rPr>
        <w:t>, onde serão construídos os modelos e diagramas do sistema, que tem o intuído de demonstrar as características e comportamentos do sistema</w:t>
      </w:r>
      <w:r w:rsidRPr="007E5D0D">
        <w:rPr>
          <w:rFonts w:ascii="Arial" w:eastAsia="Arial" w:hAnsi="Arial" w:cs="Arial"/>
        </w:rPr>
        <w:t>.</w:t>
      </w:r>
    </w:p>
    <w:p w14:paraId="326DEAF1" w14:textId="78040FDC" w:rsidR="00762F5E" w:rsidRDefault="00762F5E" w:rsidP="00762F5E">
      <w:pPr>
        <w:spacing w:before="15" w:line="360" w:lineRule="auto"/>
        <w:ind w:firstLine="432"/>
        <w:jc w:val="both"/>
        <w:rPr>
          <w:rFonts w:ascii="Arial" w:eastAsia="Arial" w:hAnsi="Arial" w:cs="Arial"/>
        </w:rPr>
      </w:pPr>
      <w:r>
        <w:rPr>
          <w:rFonts w:ascii="Arial" w:eastAsia="Arial" w:hAnsi="Arial" w:cs="Arial"/>
        </w:rPr>
        <w:t>Para o desenvolvimento dos modelos do sistema a ser gerado foi utilizada a Linguagem de Unificada de Modelos (UML).</w:t>
      </w:r>
    </w:p>
    <w:p w14:paraId="3DDAF3EC" w14:textId="67AA6DC2" w:rsidR="00762F5E" w:rsidRDefault="00762F5E" w:rsidP="00762F5E">
      <w:pPr>
        <w:spacing w:before="15" w:line="360" w:lineRule="auto"/>
        <w:ind w:firstLine="432"/>
        <w:jc w:val="both"/>
        <w:rPr>
          <w:rFonts w:ascii="Arial" w:eastAsia="Arial" w:hAnsi="Arial" w:cs="Arial"/>
        </w:rPr>
      </w:pPr>
      <w:r>
        <w:rPr>
          <w:rFonts w:ascii="Arial" w:eastAsia="Arial" w:hAnsi="Arial" w:cs="Arial"/>
        </w:rPr>
        <w:t>A criação dos modelos foi com auxílio das seguintes ferramentas CASE</w:t>
      </w:r>
      <w:r w:rsidR="002159D1">
        <w:rPr>
          <w:rStyle w:val="Refdenotaderodap"/>
          <w:rFonts w:ascii="Arial" w:eastAsia="Arial" w:hAnsi="Arial" w:cs="Arial"/>
        </w:rPr>
        <w:footnoteReference w:id="7"/>
      </w:r>
      <w:r>
        <w:rPr>
          <w:rFonts w:ascii="Arial" w:eastAsia="Arial" w:hAnsi="Arial" w:cs="Arial"/>
        </w:rPr>
        <w:t xml:space="preserve">: </w:t>
      </w:r>
    </w:p>
    <w:p w14:paraId="03E59D99" w14:textId="21BD8CDD" w:rsidR="00762F5E" w:rsidRPr="00C01BC6" w:rsidRDefault="00762F5E" w:rsidP="00C01BC6">
      <w:pPr>
        <w:spacing w:before="15" w:line="360" w:lineRule="auto"/>
        <w:ind w:firstLine="708"/>
        <w:jc w:val="both"/>
        <w:rPr>
          <w:rFonts w:ascii="Arial" w:eastAsia="Arial" w:hAnsi="Arial" w:cs="Arial"/>
        </w:rPr>
      </w:pPr>
      <w:r>
        <w:rPr>
          <w:rFonts w:ascii="Arial" w:eastAsia="Arial" w:hAnsi="Arial" w:cs="Arial"/>
        </w:rPr>
        <w:t>- ASTAH para modelagem dos processos do sistema (Diagramas de Use Case, Classes).</w:t>
      </w:r>
    </w:p>
    <w:p w14:paraId="7A315AEF" w14:textId="2B76B2D5" w:rsidR="00762F5E" w:rsidRDefault="00762F5E" w:rsidP="00762F5E">
      <w:pPr>
        <w:pStyle w:val="Ttulo2"/>
        <w:spacing w:line="360" w:lineRule="auto"/>
        <w:jc w:val="both"/>
        <w:rPr>
          <w:rFonts w:ascii="Arial" w:hAnsi="Arial" w:cs="Arial"/>
          <w:b/>
          <w:color w:val="auto"/>
          <w:sz w:val="24"/>
        </w:rPr>
      </w:pPr>
      <w:bookmarkStart w:id="79" w:name="_Toc25144007"/>
      <w:r w:rsidRPr="00762F5E">
        <w:rPr>
          <w:rFonts w:ascii="Arial" w:hAnsi="Arial" w:cs="Arial"/>
          <w:b/>
          <w:color w:val="auto"/>
          <w:sz w:val="24"/>
        </w:rPr>
        <w:t>6.</w:t>
      </w:r>
      <w:r w:rsidR="00C01BC6">
        <w:rPr>
          <w:rFonts w:ascii="Arial" w:hAnsi="Arial" w:cs="Arial"/>
          <w:b/>
          <w:color w:val="auto"/>
          <w:sz w:val="24"/>
        </w:rPr>
        <w:t>1</w:t>
      </w:r>
      <w:r w:rsidRPr="00762F5E">
        <w:rPr>
          <w:rFonts w:ascii="Arial" w:hAnsi="Arial" w:cs="Arial"/>
          <w:b/>
          <w:color w:val="auto"/>
          <w:sz w:val="24"/>
        </w:rPr>
        <w:t xml:space="preserve"> Diagrama de Use Case</w:t>
      </w:r>
      <w:bookmarkEnd w:id="79"/>
    </w:p>
    <w:p w14:paraId="3E7DC0AD" w14:textId="2A364270" w:rsidR="00762F5E" w:rsidRDefault="00762F5E" w:rsidP="00C2477C">
      <w:pPr>
        <w:pStyle w:val="Ttulo3"/>
        <w:spacing w:line="360" w:lineRule="auto"/>
        <w:rPr>
          <w:rFonts w:ascii="Arial" w:hAnsi="Arial" w:cs="Arial"/>
          <w:b/>
          <w:color w:val="auto"/>
        </w:rPr>
      </w:pPr>
      <w:bookmarkStart w:id="80" w:name="_Toc25144008"/>
      <w:r w:rsidRPr="00762F5E">
        <w:rPr>
          <w:rFonts w:ascii="Arial" w:hAnsi="Arial" w:cs="Arial"/>
          <w:b/>
          <w:color w:val="auto"/>
        </w:rPr>
        <w:t>6.</w:t>
      </w:r>
      <w:r w:rsidR="00C01BC6">
        <w:rPr>
          <w:rFonts w:ascii="Arial" w:hAnsi="Arial" w:cs="Arial"/>
          <w:b/>
          <w:color w:val="auto"/>
        </w:rPr>
        <w:t>1</w:t>
      </w:r>
      <w:r w:rsidRPr="00762F5E">
        <w:rPr>
          <w:rFonts w:ascii="Arial" w:hAnsi="Arial" w:cs="Arial"/>
          <w:b/>
          <w:color w:val="auto"/>
        </w:rPr>
        <w:t>.1 Use Case Geral</w:t>
      </w:r>
      <w:bookmarkEnd w:id="80"/>
    </w:p>
    <w:p w14:paraId="7CCDD146" w14:textId="77777777" w:rsidR="00CD1936" w:rsidRDefault="0080736B" w:rsidP="00CD1936">
      <w:pPr>
        <w:spacing w:line="360" w:lineRule="auto"/>
        <w:jc w:val="both"/>
        <w:rPr>
          <w:rFonts w:ascii="Arial" w:hAnsi="Arial" w:cs="Arial"/>
          <w:sz w:val="24"/>
        </w:rPr>
      </w:pPr>
      <w:r>
        <w:tab/>
      </w:r>
      <w:r>
        <w:rPr>
          <w:rFonts w:ascii="Arial" w:hAnsi="Arial" w:cs="Arial"/>
          <w:sz w:val="24"/>
        </w:rPr>
        <w:t xml:space="preserve">A figura </w:t>
      </w:r>
      <w:r w:rsidR="00CD1936">
        <w:rPr>
          <w:rFonts w:ascii="Arial" w:hAnsi="Arial" w:cs="Arial"/>
          <w:sz w:val="24"/>
        </w:rPr>
        <w:t>20</w:t>
      </w:r>
      <w:r>
        <w:rPr>
          <w:rFonts w:ascii="Arial" w:hAnsi="Arial" w:cs="Arial"/>
          <w:sz w:val="24"/>
        </w:rPr>
        <w:t>, demonstra o digrama geral de Caso de Uso do sistema, onde mostra as ligações entre cad</w:t>
      </w:r>
      <w:r w:rsidR="00943C0F">
        <w:rPr>
          <w:rFonts w:ascii="Arial" w:hAnsi="Arial" w:cs="Arial"/>
          <w:sz w:val="24"/>
        </w:rPr>
        <w:t>a Use Case.</w:t>
      </w:r>
    </w:p>
    <w:p w14:paraId="37258842" w14:textId="15C8B77C" w:rsidR="00762F5E" w:rsidRPr="00EC69A7" w:rsidRDefault="00C2477C" w:rsidP="00EC69A7">
      <w:pPr>
        <w:spacing w:line="360" w:lineRule="auto"/>
        <w:jc w:val="center"/>
        <w:rPr>
          <w:rFonts w:ascii="Arial" w:hAnsi="Arial" w:cs="Arial"/>
          <w:iCs/>
          <w:sz w:val="28"/>
          <w:szCs w:val="24"/>
        </w:rPr>
      </w:pPr>
      <w:bookmarkStart w:id="81" w:name="_Toc25156593"/>
      <w:r w:rsidRPr="00CD1936">
        <w:rPr>
          <w:rFonts w:ascii="Arial" w:hAnsi="Arial" w:cs="Arial"/>
          <w:iCs/>
          <w:szCs w:val="24"/>
        </w:rPr>
        <w:t xml:space="preserve">Figura </w:t>
      </w:r>
      <w:r w:rsidR="002E6BF6" w:rsidRPr="00CD1936">
        <w:rPr>
          <w:rFonts w:ascii="Arial" w:hAnsi="Arial" w:cs="Arial"/>
          <w:iCs/>
          <w:szCs w:val="24"/>
        </w:rPr>
        <w:fldChar w:fldCharType="begin"/>
      </w:r>
      <w:r w:rsidR="002E6BF6" w:rsidRPr="00CD1936">
        <w:rPr>
          <w:rFonts w:ascii="Arial" w:hAnsi="Arial" w:cs="Arial"/>
          <w:iCs/>
          <w:szCs w:val="24"/>
        </w:rPr>
        <w:instrText xml:space="preserve"> SEQ Figura \* ARABIC </w:instrText>
      </w:r>
      <w:r w:rsidR="002E6BF6" w:rsidRPr="00CD1936">
        <w:rPr>
          <w:rFonts w:ascii="Arial" w:hAnsi="Arial" w:cs="Arial"/>
          <w:iCs/>
          <w:szCs w:val="24"/>
        </w:rPr>
        <w:fldChar w:fldCharType="separate"/>
      </w:r>
      <w:r w:rsidR="00967E99">
        <w:rPr>
          <w:rFonts w:ascii="Arial" w:hAnsi="Arial" w:cs="Arial"/>
          <w:iCs/>
          <w:noProof/>
          <w:szCs w:val="24"/>
        </w:rPr>
        <w:t>21</w:t>
      </w:r>
      <w:r w:rsidR="002E6BF6" w:rsidRPr="00CD1936">
        <w:rPr>
          <w:rFonts w:ascii="Arial" w:hAnsi="Arial" w:cs="Arial"/>
          <w:iCs/>
          <w:szCs w:val="24"/>
        </w:rPr>
        <w:fldChar w:fldCharType="end"/>
      </w:r>
      <w:r w:rsidRPr="00CD1936">
        <w:rPr>
          <w:rFonts w:ascii="Arial" w:hAnsi="Arial" w:cs="Arial"/>
          <w:iCs/>
          <w:szCs w:val="24"/>
        </w:rPr>
        <w:t>- Diagrama de Use Case Geral do sistema.</w:t>
      </w:r>
      <w:r w:rsidR="00A025C8" w:rsidRPr="00A025C8">
        <w:rPr>
          <w:noProof/>
        </w:rPr>
        <w:t xml:space="preserve"> </w:t>
      </w:r>
      <w:r w:rsidR="001A4AAD">
        <w:rPr>
          <w:noProof/>
        </w:rPr>
        <w:drawing>
          <wp:inline distT="0" distB="0" distL="0" distR="0" wp14:anchorId="7552A574" wp14:editId="1B6005F4">
            <wp:extent cx="5760085" cy="4269740"/>
            <wp:effectExtent l="0" t="0" r="0" b="0"/>
            <wp:docPr id="3215" name="Imagem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269740"/>
                    </a:xfrm>
                    <a:prstGeom prst="rect">
                      <a:avLst/>
                    </a:prstGeom>
                  </pic:spPr>
                </pic:pic>
              </a:graphicData>
            </a:graphic>
          </wp:inline>
        </w:drawing>
      </w:r>
      <w:bookmarkEnd w:id="81"/>
    </w:p>
    <w:p w14:paraId="15C20684" w14:textId="695B0A02" w:rsidR="005F58BB" w:rsidRPr="00CD1936" w:rsidRDefault="00CA08A0" w:rsidP="00CA08A0">
      <w:pPr>
        <w:spacing w:line="360" w:lineRule="auto"/>
        <w:jc w:val="center"/>
        <w:rPr>
          <w:rFonts w:ascii="Arial" w:hAnsi="Arial" w:cs="Arial"/>
        </w:rPr>
      </w:pPr>
      <w:r w:rsidRPr="00CD1936">
        <w:rPr>
          <w:rFonts w:ascii="Arial" w:hAnsi="Arial" w:cs="Arial"/>
        </w:rPr>
        <w:lastRenderedPageBreak/>
        <w:t xml:space="preserve">Fonte: </w:t>
      </w:r>
      <w:r w:rsidR="0035476F">
        <w:rPr>
          <w:rFonts w:ascii="Arial" w:hAnsi="Arial" w:cs="Arial"/>
        </w:rPr>
        <w:t xml:space="preserve">Autores (2019) </w:t>
      </w:r>
    </w:p>
    <w:p w14:paraId="0A39A35C" w14:textId="513A8AA4" w:rsidR="00762F5E" w:rsidRPr="004A327F" w:rsidRDefault="005F58BB" w:rsidP="00C2477C">
      <w:pPr>
        <w:pStyle w:val="Ttulo3"/>
        <w:spacing w:line="360" w:lineRule="auto"/>
        <w:rPr>
          <w:rFonts w:ascii="Arial" w:hAnsi="Arial" w:cs="Arial"/>
          <w:b/>
          <w:color w:val="auto"/>
        </w:rPr>
      </w:pPr>
      <w:bookmarkStart w:id="82" w:name="_Toc25144009"/>
      <w:r w:rsidRPr="004A327F">
        <w:rPr>
          <w:rFonts w:ascii="Arial" w:hAnsi="Arial" w:cs="Arial"/>
          <w:b/>
          <w:color w:val="auto"/>
        </w:rPr>
        <w:t>6.</w:t>
      </w:r>
      <w:r w:rsidR="00C01BC6">
        <w:rPr>
          <w:rFonts w:ascii="Arial" w:hAnsi="Arial" w:cs="Arial"/>
          <w:b/>
          <w:color w:val="auto"/>
        </w:rPr>
        <w:t>1</w:t>
      </w:r>
      <w:r w:rsidRPr="004A327F">
        <w:rPr>
          <w:rFonts w:ascii="Arial" w:hAnsi="Arial" w:cs="Arial"/>
          <w:b/>
          <w:color w:val="auto"/>
        </w:rPr>
        <w:t>.2 Use Case Específico- Manter</w:t>
      </w:r>
      <w:r w:rsidR="00BE09EE" w:rsidRPr="004A327F">
        <w:rPr>
          <w:rFonts w:ascii="Arial" w:hAnsi="Arial" w:cs="Arial"/>
          <w:b/>
          <w:color w:val="auto"/>
        </w:rPr>
        <w:t xml:space="preserve"> Cliente</w:t>
      </w:r>
      <w:bookmarkEnd w:id="82"/>
    </w:p>
    <w:p w14:paraId="11E79270" w14:textId="6EB3E2BD" w:rsidR="00C2477C" w:rsidRPr="00CD1936" w:rsidRDefault="00C2477C" w:rsidP="00C2477C">
      <w:pPr>
        <w:pStyle w:val="Legenda"/>
        <w:keepNext/>
        <w:spacing w:line="360" w:lineRule="auto"/>
        <w:jc w:val="center"/>
        <w:rPr>
          <w:rFonts w:ascii="Arial" w:hAnsi="Arial" w:cs="Arial"/>
          <w:i w:val="0"/>
          <w:color w:val="auto"/>
          <w:sz w:val="22"/>
          <w:szCs w:val="20"/>
        </w:rPr>
      </w:pPr>
      <w:bookmarkStart w:id="83" w:name="_Toc25156594"/>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22</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Cliente.</w:t>
      </w:r>
      <w:bookmarkEnd w:id="83"/>
    </w:p>
    <w:p w14:paraId="0E581F17" w14:textId="46403432" w:rsidR="00BE09EE" w:rsidRDefault="00BE09EE" w:rsidP="003B4E31">
      <w:pPr>
        <w:jc w:val="center"/>
      </w:pPr>
      <w:r>
        <w:rPr>
          <w:noProof/>
          <w:lang w:eastAsia="pt-BR"/>
        </w:rPr>
        <w:drawing>
          <wp:inline distT="0" distB="0" distL="0" distR="0" wp14:anchorId="3C181456" wp14:editId="0A25BA7E">
            <wp:extent cx="4619625" cy="289720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6020" cy="2913756"/>
                    </a:xfrm>
                    <a:prstGeom prst="rect">
                      <a:avLst/>
                    </a:prstGeom>
                  </pic:spPr>
                </pic:pic>
              </a:graphicData>
            </a:graphic>
          </wp:inline>
        </w:drawing>
      </w:r>
    </w:p>
    <w:p w14:paraId="281F2C0C" w14:textId="0E298188" w:rsidR="00CA08A0" w:rsidRPr="00CD1936" w:rsidRDefault="00CA08A0" w:rsidP="00CA08A0">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 xml:space="preserve">Autores (2019) </w:t>
      </w:r>
    </w:p>
    <w:p w14:paraId="73AFA7AF" w14:textId="4B7D9D5E" w:rsidR="00BE16DF" w:rsidRPr="00CD1936" w:rsidRDefault="00BE16DF" w:rsidP="00BE16DF">
      <w:pPr>
        <w:pStyle w:val="Legenda"/>
        <w:keepNext/>
        <w:jc w:val="center"/>
        <w:rPr>
          <w:rFonts w:ascii="Arial" w:hAnsi="Arial" w:cs="Arial"/>
          <w:i w:val="0"/>
          <w:color w:val="auto"/>
          <w:sz w:val="22"/>
          <w:szCs w:val="20"/>
        </w:rPr>
      </w:pPr>
      <w:bookmarkStart w:id="84" w:name="_Toc25156595"/>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23</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Efetuar Login</w:t>
      </w:r>
      <w:bookmarkEnd w:id="84"/>
    </w:p>
    <w:p w14:paraId="58A64039" w14:textId="10604444" w:rsidR="00BE16DF" w:rsidRDefault="009B6FFA" w:rsidP="003B4E31">
      <w:pPr>
        <w:jc w:val="center"/>
        <w:rPr>
          <w:noProof/>
        </w:rPr>
      </w:pPr>
      <w:r>
        <w:rPr>
          <w:noProof/>
          <w:lang w:eastAsia="pt-BR"/>
        </w:rPr>
        <w:drawing>
          <wp:inline distT="0" distB="0" distL="0" distR="0" wp14:anchorId="67A854D9" wp14:editId="3FCBFB06">
            <wp:extent cx="5400040" cy="4642485"/>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42485"/>
                    </a:xfrm>
                    <a:prstGeom prst="rect">
                      <a:avLst/>
                    </a:prstGeom>
                  </pic:spPr>
                </pic:pic>
              </a:graphicData>
            </a:graphic>
          </wp:inline>
        </w:drawing>
      </w:r>
      <w:r>
        <w:rPr>
          <w:noProof/>
        </w:rPr>
        <w:t xml:space="preserve"> </w:t>
      </w:r>
    </w:p>
    <w:p w14:paraId="5827963B" w14:textId="3F0E835E" w:rsidR="009B6FFA" w:rsidRDefault="009B6FFA" w:rsidP="003B4E31">
      <w:pPr>
        <w:jc w:val="center"/>
      </w:pPr>
      <w:r>
        <w:rPr>
          <w:noProof/>
          <w:lang w:eastAsia="pt-BR"/>
        </w:rPr>
        <w:drawing>
          <wp:inline distT="0" distB="0" distL="0" distR="0" wp14:anchorId="05BA3B79" wp14:editId="162844F2">
            <wp:extent cx="5400040" cy="3251200"/>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51200"/>
                    </a:xfrm>
                    <a:prstGeom prst="rect">
                      <a:avLst/>
                    </a:prstGeom>
                  </pic:spPr>
                </pic:pic>
              </a:graphicData>
            </a:graphic>
          </wp:inline>
        </w:drawing>
      </w:r>
    </w:p>
    <w:p w14:paraId="2AD29021" w14:textId="0C7C0DC9" w:rsidR="00CA08A0" w:rsidRPr="00CD1936" w:rsidRDefault="00CA08A0" w:rsidP="00CA08A0">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 xml:space="preserve">Autores (2019) </w:t>
      </w:r>
    </w:p>
    <w:p w14:paraId="00A23C8D" w14:textId="77777777" w:rsidR="00BE09EE" w:rsidRPr="00BE09EE" w:rsidRDefault="00BE09EE" w:rsidP="00BE09EE"/>
    <w:p w14:paraId="7123FFE2" w14:textId="7D4EC077" w:rsidR="00BE09EE" w:rsidRDefault="00BE09EE" w:rsidP="00C2477C">
      <w:pPr>
        <w:pStyle w:val="Ttulo3"/>
        <w:spacing w:line="360" w:lineRule="auto"/>
        <w:rPr>
          <w:rFonts w:ascii="Arial" w:hAnsi="Arial" w:cs="Arial"/>
          <w:b/>
          <w:color w:val="auto"/>
        </w:rPr>
      </w:pPr>
      <w:bookmarkStart w:id="85" w:name="_Toc25144010"/>
      <w:r w:rsidRPr="005F58BB">
        <w:rPr>
          <w:rFonts w:ascii="Arial" w:hAnsi="Arial" w:cs="Arial"/>
          <w:b/>
          <w:color w:val="auto"/>
        </w:rPr>
        <w:t>6</w:t>
      </w:r>
      <w:r w:rsidR="00C01BC6">
        <w:rPr>
          <w:rFonts w:ascii="Arial" w:hAnsi="Arial" w:cs="Arial"/>
          <w:b/>
          <w:color w:val="auto"/>
        </w:rPr>
        <w:t>.1</w:t>
      </w:r>
      <w:r w:rsidRPr="005F58BB">
        <w:rPr>
          <w:rFonts w:ascii="Arial" w:hAnsi="Arial" w:cs="Arial"/>
          <w:b/>
          <w:color w:val="auto"/>
        </w:rPr>
        <w:t>.</w:t>
      </w:r>
      <w:r>
        <w:rPr>
          <w:rFonts w:ascii="Arial" w:hAnsi="Arial" w:cs="Arial"/>
          <w:b/>
          <w:color w:val="auto"/>
        </w:rPr>
        <w:t>3</w:t>
      </w:r>
      <w:r w:rsidRPr="005F58BB">
        <w:rPr>
          <w:rFonts w:ascii="Arial" w:hAnsi="Arial" w:cs="Arial"/>
          <w:b/>
          <w:color w:val="auto"/>
        </w:rPr>
        <w:t xml:space="preserve"> Use Case Específico- Manter</w:t>
      </w:r>
      <w:r>
        <w:rPr>
          <w:rFonts w:ascii="Arial" w:hAnsi="Arial" w:cs="Arial"/>
          <w:b/>
          <w:color w:val="auto"/>
        </w:rPr>
        <w:t xml:space="preserve"> Funcionário</w:t>
      </w:r>
      <w:bookmarkEnd w:id="85"/>
    </w:p>
    <w:p w14:paraId="171E8E9D" w14:textId="76B15437" w:rsidR="00C2477C" w:rsidRPr="00CD1936" w:rsidRDefault="00C2477C" w:rsidP="00C2477C">
      <w:pPr>
        <w:pStyle w:val="Legenda"/>
        <w:keepNext/>
        <w:spacing w:line="360" w:lineRule="auto"/>
        <w:jc w:val="center"/>
        <w:rPr>
          <w:rFonts w:ascii="Arial" w:hAnsi="Arial" w:cs="Arial"/>
          <w:i w:val="0"/>
          <w:color w:val="auto"/>
          <w:sz w:val="22"/>
          <w:szCs w:val="20"/>
        </w:rPr>
      </w:pPr>
      <w:bookmarkStart w:id="86" w:name="_Toc25156596"/>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24</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Funcionário.</w:t>
      </w:r>
      <w:bookmarkEnd w:id="86"/>
    </w:p>
    <w:p w14:paraId="62670285" w14:textId="095D05B5" w:rsidR="00BE09EE" w:rsidRDefault="00BE09EE" w:rsidP="003B4E31">
      <w:pPr>
        <w:spacing w:line="360" w:lineRule="auto"/>
        <w:jc w:val="center"/>
      </w:pPr>
      <w:r>
        <w:rPr>
          <w:noProof/>
          <w:lang w:eastAsia="pt-BR"/>
        </w:rPr>
        <w:drawing>
          <wp:inline distT="0" distB="0" distL="0" distR="0" wp14:anchorId="346988FD" wp14:editId="7515D3A3">
            <wp:extent cx="4751705" cy="2797300"/>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428" cy="2807144"/>
                    </a:xfrm>
                    <a:prstGeom prst="rect">
                      <a:avLst/>
                    </a:prstGeom>
                  </pic:spPr>
                </pic:pic>
              </a:graphicData>
            </a:graphic>
          </wp:inline>
        </w:drawing>
      </w:r>
    </w:p>
    <w:p w14:paraId="50B0AA00" w14:textId="0D262C3E" w:rsidR="00CA08A0" w:rsidRPr="00CD1936" w:rsidRDefault="00CA08A0" w:rsidP="003B4E31">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 xml:space="preserve">Autores (2019) </w:t>
      </w:r>
    </w:p>
    <w:p w14:paraId="67B52CED" w14:textId="5A41FEBB" w:rsidR="0017393F" w:rsidRPr="00CD1936" w:rsidRDefault="0017393F" w:rsidP="0017393F">
      <w:pPr>
        <w:pStyle w:val="Legenda"/>
        <w:keepNext/>
        <w:jc w:val="center"/>
        <w:rPr>
          <w:rFonts w:ascii="Arial" w:hAnsi="Arial" w:cs="Arial"/>
          <w:i w:val="0"/>
          <w:color w:val="auto"/>
          <w:sz w:val="22"/>
          <w:szCs w:val="20"/>
        </w:rPr>
      </w:pPr>
      <w:bookmarkStart w:id="87" w:name="_Toc25156597"/>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25</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Manter Funcionário</w:t>
      </w:r>
      <w:bookmarkEnd w:id="87"/>
    </w:p>
    <w:p w14:paraId="58F095F9" w14:textId="7412360E" w:rsidR="0017393F" w:rsidRDefault="0017393F" w:rsidP="003B4E31">
      <w:pPr>
        <w:spacing w:line="360" w:lineRule="auto"/>
        <w:jc w:val="center"/>
      </w:pPr>
      <w:r>
        <w:rPr>
          <w:noProof/>
          <w:lang w:eastAsia="pt-BR"/>
        </w:rPr>
        <w:drawing>
          <wp:inline distT="0" distB="0" distL="0" distR="0" wp14:anchorId="0382EB94" wp14:editId="63954DF5">
            <wp:extent cx="4818675" cy="450532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8874" cy="4524211"/>
                    </a:xfrm>
                    <a:prstGeom prst="rect">
                      <a:avLst/>
                    </a:prstGeom>
                  </pic:spPr>
                </pic:pic>
              </a:graphicData>
            </a:graphic>
          </wp:inline>
        </w:drawing>
      </w:r>
    </w:p>
    <w:p w14:paraId="79B09CAF" w14:textId="0883A85F" w:rsidR="0017393F" w:rsidRDefault="0017393F" w:rsidP="003B4E31">
      <w:pPr>
        <w:spacing w:line="360" w:lineRule="auto"/>
        <w:jc w:val="center"/>
      </w:pPr>
      <w:r>
        <w:rPr>
          <w:noProof/>
          <w:lang w:eastAsia="pt-BR"/>
        </w:rPr>
        <w:drawing>
          <wp:inline distT="0" distB="0" distL="0" distR="0" wp14:anchorId="1958CC14" wp14:editId="58513A5F">
            <wp:extent cx="4839894" cy="30670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0066" cy="3079833"/>
                    </a:xfrm>
                    <a:prstGeom prst="rect">
                      <a:avLst/>
                    </a:prstGeom>
                  </pic:spPr>
                </pic:pic>
              </a:graphicData>
            </a:graphic>
          </wp:inline>
        </w:drawing>
      </w:r>
    </w:p>
    <w:p w14:paraId="3DDEE75B" w14:textId="481FF5D1" w:rsidR="00CA08A0" w:rsidRPr="00CD1936" w:rsidRDefault="00CA08A0" w:rsidP="003B4E31">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 xml:space="preserve">Autores (2019) </w:t>
      </w:r>
    </w:p>
    <w:p w14:paraId="3D1D732C" w14:textId="420996EC" w:rsidR="00BE09EE" w:rsidRDefault="00BE09EE" w:rsidP="00C2477C">
      <w:pPr>
        <w:pStyle w:val="Ttulo3"/>
        <w:spacing w:line="360" w:lineRule="auto"/>
        <w:rPr>
          <w:rFonts w:ascii="Arial" w:hAnsi="Arial" w:cs="Arial"/>
          <w:b/>
          <w:color w:val="auto"/>
        </w:rPr>
      </w:pPr>
      <w:bookmarkStart w:id="88" w:name="_Toc25144011"/>
      <w:r w:rsidRPr="005F58BB">
        <w:rPr>
          <w:rFonts w:ascii="Arial" w:hAnsi="Arial" w:cs="Arial"/>
          <w:b/>
          <w:color w:val="auto"/>
        </w:rPr>
        <w:lastRenderedPageBreak/>
        <w:t>6.</w:t>
      </w:r>
      <w:r w:rsidR="00C01BC6">
        <w:rPr>
          <w:rFonts w:ascii="Arial" w:hAnsi="Arial" w:cs="Arial"/>
          <w:b/>
          <w:color w:val="auto"/>
        </w:rPr>
        <w:t>1</w:t>
      </w:r>
      <w:r w:rsidRPr="005F58BB">
        <w:rPr>
          <w:rFonts w:ascii="Arial" w:hAnsi="Arial" w:cs="Arial"/>
          <w:b/>
          <w:color w:val="auto"/>
        </w:rPr>
        <w:t>.</w:t>
      </w:r>
      <w:r>
        <w:rPr>
          <w:rFonts w:ascii="Arial" w:hAnsi="Arial" w:cs="Arial"/>
          <w:b/>
          <w:color w:val="auto"/>
        </w:rPr>
        <w:t>4</w:t>
      </w:r>
      <w:r w:rsidRPr="005F58BB">
        <w:rPr>
          <w:rFonts w:ascii="Arial" w:hAnsi="Arial" w:cs="Arial"/>
          <w:b/>
          <w:color w:val="auto"/>
        </w:rPr>
        <w:t xml:space="preserve"> Use Case Específico- </w:t>
      </w:r>
      <w:r w:rsidR="00C2477C">
        <w:rPr>
          <w:rFonts w:ascii="Arial" w:hAnsi="Arial" w:cs="Arial"/>
          <w:b/>
          <w:color w:val="auto"/>
        </w:rPr>
        <w:t>Efetuar</w:t>
      </w:r>
      <w:r>
        <w:rPr>
          <w:rFonts w:ascii="Arial" w:hAnsi="Arial" w:cs="Arial"/>
          <w:b/>
          <w:color w:val="auto"/>
        </w:rPr>
        <w:t xml:space="preserve"> </w:t>
      </w:r>
      <w:r w:rsidR="00FF58C1">
        <w:rPr>
          <w:rFonts w:ascii="Arial" w:hAnsi="Arial" w:cs="Arial"/>
          <w:b/>
          <w:color w:val="auto"/>
        </w:rPr>
        <w:t>Login</w:t>
      </w:r>
      <w:bookmarkEnd w:id="88"/>
    </w:p>
    <w:p w14:paraId="30B3935C" w14:textId="52173592" w:rsidR="00C2477C" w:rsidRPr="00CD1936" w:rsidRDefault="00C2477C" w:rsidP="00C2477C">
      <w:pPr>
        <w:pStyle w:val="Legenda"/>
        <w:keepNext/>
        <w:spacing w:line="360" w:lineRule="auto"/>
        <w:jc w:val="center"/>
        <w:rPr>
          <w:rFonts w:ascii="Arial" w:hAnsi="Arial" w:cs="Arial"/>
          <w:i w:val="0"/>
          <w:color w:val="auto"/>
          <w:sz w:val="22"/>
          <w:szCs w:val="20"/>
        </w:rPr>
      </w:pPr>
      <w:bookmarkStart w:id="89" w:name="_Toc25156598"/>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26</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Efetuar Login</w:t>
      </w:r>
      <w:bookmarkEnd w:id="89"/>
    </w:p>
    <w:p w14:paraId="61C28E99" w14:textId="00CDFC87" w:rsidR="00FF58C1" w:rsidRDefault="001A4AAD" w:rsidP="003B4E31">
      <w:pPr>
        <w:jc w:val="center"/>
      </w:pPr>
      <w:r>
        <w:rPr>
          <w:noProof/>
        </w:rPr>
        <w:drawing>
          <wp:inline distT="0" distB="0" distL="0" distR="0" wp14:anchorId="358EA323" wp14:editId="3C153328">
            <wp:extent cx="5219700" cy="3657600"/>
            <wp:effectExtent l="0" t="0" r="0" b="0"/>
            <wp:docPr id="3216" name="Imagem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700" cy="3657600"/>
                    </a:xfrm>
                    <a:prstGeom prst="rect">
                      <a:avLst/>
                    </a:prstGeom>
                  </pic:spPr>
                </pic:pic>
              </a:graphicData>
            </a:graphic>
          </wp:inline>
        </w:drawing>
      </w:r>
    </w:p>
    <w:p w14:paraId="31E7EB6C" w14:textId="3CC4995B" w:rsidR="00CA08A0" w:rsidRPr="00CD1936" w:rsidRDefault="00CA08A0" w:rsidP="00CA08A0">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0EB8FBA1" w14:textId="219B794B" w:rsidR="00B141A8" w:rsidRPr="00CD1936" w:rsidRDefault="00B141A8" w:rsidP="00B141A8">
      <w:pPr>
        <w:pStyle w:val="Legenda"/>
        <w:keepNext/>
        <w:jc w:val="center"/>
        <w:rPr>
          <w:rFonts w:ascii="Arial" w:hAnsi="Arial" w:cs="Arial"/>
          <w:i w:val="0"/>
          <w:color w:val="auto"/>
          <w:sz w:val="22"/>
          <w:szCs w:val="20"/>
        </w:rPr>
      </w:pPr>
      <w:bookmarkStart w:id="90" w:name="_Toc25156599"/>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27</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de Efetuar Login</w:t>
      </w:r>
      <w:bookmarkEnd w:id="90"/>
    </w:p>
    <w:p w14:paraId="27D860D0" w14:textId="02D5A5F8" w:rsidR="009B6FFA" w:rsidRDefault="00A025C8" w:rsidP="003B4E31">
      <w:pPr>
        <w:jc w:val="center"/>
      </w:pPr>
      <w:r>
        <w:rPr>
          <w:noProof/>
        </w:rPr>
        <w:drawing>
          <wp:inline distT="0" distB="0" distL="0" distR="0" wp14:anchorId="16E227BD" wp14:editId="7D1B41B1">
            <wp:extent cx="5029200" cy="5505450"/>
            <wp:effectExtent l="0" t="0" r="0" b="0"/>
            <wp:docPr id="3208" name="Imagem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5505450"/>
                    </a:xfrm>
                    <a:prstGeom prst="rect">
                      <a:avLst/>
                    </a:prstGeom>
                  </pic:spPr>
                </pic:pic>
              </a:graphicData>
            </a:graphic>
          </wp:inline>
        </w:drawing>
      </w:r>
    </w:p>
    <w:p w14:paraId="7A83F17F" w14:textId="7DC0EA66" w:rsidR="00CA08A0" w:rsidRPr="00CD1936" w:rsidRDefault="00CA08A0" w:rsidP="00CA08A0">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204BA395" w14:textId="28DD04B0" w:rsidR="00FF58C1" w:rsidRDefault="00FF58C1" w:rsidP="00696A62">
      <w:pPr>
        <w:pStyle w:val="Ttulo3"/>
        <w:spacing w:line="360" w:lineRule="auto"/>
        <w:rPr>
          <w:rFonts w:ascii="Arial" w:hAnsi="Arial" w:cs="Arial"/>
          <w:b/>
          <w:color w:val="auto"/>
        </w:rPr>
      </w:pPr>
      <w:bookmarkStart w:id="91" w:name="_Toc25144012"/>
      <w:r w:rsidRPr="005F58BB">
        <w:rPr>
          <w:rFonts w:ascii="Arial" w:hAnsi="Arial" w:cs="Arial"/>
          <w:b/>
          <w:color w:val="auto"/>
        </w:rPr>
        <w:lastRenderedPageBreak/>
        <w:t>6.</w:t>
      </w:r>
      <w:r w:rsidR="00C01BC6">
        <w:rPr>
          <w:rFonts w:ascii="Arial" w:hAnsi="Arial" w:cs="Arial"/>
          <w:b/>
          <w:color w:val="auto"/>
        </w:rPr>
        <w:t>1</w:t>
      </w:r>
      <w:r w:rsidRPr="005F58BB">
        <w:rPr>
          <w:rFonts w:ascii="Arial" w:hAnsi="Arial" w:cs="Arial"/>
          <w:b/>
          <w:color w:val="auto"/>
        </w:rPr>
        <w:t>.</w:t>
      </w:r>
      <w:r>
        <w:rPr>
          <w:rFonts w:ascii="Arial" w:hAnsi="Arial" w:cs="Arial"/>
          <w:b/>
          <w:color w:val="auto"/>
        </w:rPr>
        <w:t>5</w:t>
      </w:r>
      <w:r w:rsidRPr="005F58BB">
        <w:rPr>
          <w:rFonts w:ascii="Arial" w:hAnsi="Arial" w:cs="Arial"/>
          <w:b/>
          <w:color w:val="auto"/>
        </w:rPr>
        <w:t xml:space="preserve"> Use Case Específico- Manter</w:t>
      </w:r>
      <w:r>
        <w:rPr>
          <w:rFonts w:ascii="Arial" w:hAnsi="Arial" w:cs="Arial"/>
          <w:b/>
          <w:color w:val="auto"/>
        </w:rPr>
        <w:t xml:space="preserve"> Transporte</w:t>
      </w:r>
      <w:bookmarkEnd w:id="91"/>
    </w:p>
    <w:p w14:paraId="6C6D8B1A" w14:textId="7CFE54BB" w:rsidR="00696A62" w:rsidRPr="00CD1936" w:rsidRDefault="00696A62" w:rsidP="00696A62">
      <w:pPr>
        <w:pStyle w:val="Legenda"/>
        <w:keepNext/>
        <w:spacing w:line="360" w:lineRule="auto"/>
        <w:jc w:val="center"/>
        <w:rPr>
          <w:rFonts w:ascii="Arial" w:hAnsi="Arial" w:cs="Arial"/>
          <w:i w:val="0"/>
          <w:color w:val="auto"/>
          <w:sz w:val="22"/>
          <w:szCs w:val="20"/>
        </w:rPr>
      </w:pPr>
      <w:bookmarkStart w:id="92" w:name="_Toc25156600"/>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28</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Transporte</w:t>
      </w:r>
      <w:bookmarkEnd w:id="92"/>
    </w:p>
    <w:p w14:paraId="7993B1BF" w14:textId="0E6BA6B6" w:rsidR="00FF58C1" w:rsidRPr="00CD1936" w:rsidRDefault="00A025C8" w:rsidP="003B4E31">
      <w:pPr>
        <w:jc w:val="center"/>
        <w:rPr>
          <w:sz w:val="24"/>
          <w:szCs w:val="24"/>
        </w:rPr>
      </w:pPr>
      <w:r>
        <w:rPr>
          <w:noProof/>
        </w:rPr>
        <w:drawing>
          <wp:inline distT="0" distB="0" distL="0" distR="0" wp14:anchorId="31588104" wp14:editId="2B5A56D0">
            <wp:extent cx="4533900" cy="3105150"/>
            <wp:effectExtent l="0" t="0" r="0" b="0"/>
            <wp:docPr id="3209" name="Imagem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3900" cy="3105150"/>
                    </a:xfrm>
                    <a:prstGeom prst="rect">
                      <a:avLst/>
                    </a:prstGeom>
                  </pic:spPr>
                </pic:pic>
              </a:graphicData>
            </a:graphic>
          </wp:inline>
        </w:drawing>
      </w:r>
    </w:p>
    <w:p w14:paraId="607237BF" w14:textId="33F132E3" w:rsidR="00CA08A0" w:rsidRPr="00CD1936" w:rsidRDefault="00CA08A0" w:rsidP="00CA08A0">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7542975C" w14:textId="26E5E238" w:rsidR="00EB19B9" w:rsidRPr="00CD1936" w:rsidRDefault="00EB19B9" w:rsidP="00EB19B9">
      <w:pPr>
        <w:pStyle w:val="Legenda"/>
        <w:keepNext/>
        <w:jc w:val="center"/>
        <w:rPr>
          <w:rFonts w:ascii="Arial" w:hAnsi="Arial" w:cs="Arial"/>
          <w:i w:val="0"/>
          <w:sz w:val="20"/>
          <w:szCs w:val="20"/>
        </w:rPr>
      </w:pPr>
      <w:bookmarkStart w:id="93" w:name="_Toc25156601"/>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29</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Manter Transporta</w:t>
      </w:r>
      <w:bookmarkEnd w:id="93"/>
    </w:p>
    <w:p w14:paraId="4244D20B" w14:textId="10B0E716" w:rsidR="00EB19B9" w:rsidRDefault="00EB19B9" w:rsidP="003B4E31">
      <w:pPr>
        <w:jc w:val="center"/>
      </w:pPr>
      <w:r>
        <w:rPr>
          <w:noProof/>
          <w:lang w:eastAsia="pt-BR"/>
        </w:rPr>
        <w:drawing>
          <wp:inline distT="0" distB="0" distL="0" distR="0" wp14:anchorId="005B20B5" wp14:editId="1ABB08EC">
            <wp:extent cx="5400040" cy="4639945"/>
            <wp:effectExtent l="0" t="0" r="0"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639945"/>
                    </a:xfrm>
                    <a:prstGeom prst="rect">
                      <a:avLst/>
                    </a:prstGeom>
                  </pic:spPr>
                </pic:pic>
              </a:graphicData>
            </a:graphic>
          </wp:inline>
        </w:drawing>
      </w:r>
    </w:p>
    <w:p w14:paraId="6D9DFA33" w14:textId="04A19086" w:rsidR="00EB19B9" w:rsidRDefault="00EB19B9" w:rsidP="003B4E31">
      <w:pPr>
        <w:jc w:val="center"/>
      </w:pPr>
      <w:r>
        <w:rPr>
          <w:noProof/>
          <w:lang w:eastAsia="pt-BR"/>
        </w:rPr>
        <w:drawing>
          <wp:inline distT="0" distB="0" distL="0" distR="0" wp14:anchorId="5B1EFC32" wp14:editId="0A936288">
            <wp:extent cx="5400040" cy="32397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39770"/>
                    </a:xfrm>
                    <a:prstGeom prst="rect">
                      <a:avLst/>
                    </a:prstGeom>
                  </pic:spPr>
                </pic:pic>
              </a:graphicData>
            </a:graphic>
          </wp:inline>
        </w:drawing>
      </w:r>
    </w:p>
    <w:p w14:paraId="45322677" w14:textId="46069108" w:rsidR="00CA08A0" w:rsidRPr="00CD1936" w:rsidRDefault="00F5629A" w:rsidP="00F5629A">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11E74CC2" w14:textId="51BE002A" w:rsidR="002734A3" w:rsidRDefault="002734A3" w:rsidP="00696A62">
      <w:pPr>
        <w:pStyle w:val="Ttulo3"/>
        <w:spacing w:line="360" w:lineRule="auto"/>
        <w:rPr>
          <w:rFonts w:ascii="Arial" w:hAnsi="Arial" w:cs="Arial"/>
          <w:b/>
          <w:color w:val="auto"/>
        </w:rPr>
      </w:pPr>
      <w:bookmarkStart w:id="94" w:name="_Toc25144013"/>
      <w:r w:rsidRPr="005F58BB">
        <w:rPr>
          <w:rFonts w:ascii="Arial" w:hAnsi="Arial" w:cs="Arial"/>
          <w:b/>
          <w:color w:val="auto"/>
        </w:rPr>
        <w:lastRenderedPageBreak/>
        <w:t>6.</w:t>
      </w:r>
      <w:r w:rsidR="00C01BC6">
        <w:rPr>
          <w:rFonts w:ascii="Arial" w:hAnsi="Arial" w:cs="Arial"/>
          <w:b/>
          <w:color w:val="auto"/>
        </w:rPr>
        <w:t>1</w:t>
      </w:r>
      <w:r w:rsidRPr="005F58BB">
        <w:rPr>
          <w:rFonts w:ascii="Arial" w:hAnsi="Arial" w:cs="Arial"/>
          <w:b/>
          <w:color w:val="auto"/>
        </w:rPr>
        <w:t>.</w:t>
      </w:r>
      <w:r w:rsidR="00786C2C">
        <w:rPr>
          <w:rFonts w:ascii="Arial" w:hAnsi="Arial" w:cs="Arial"/>
          <w:b/>
          <w:color w:val="auto"/>
        </w:rPr>
        <w:t>6</w:t>
      </w:r>
      <w:r w:rsidRPr="005F58BB">
        <w:rPr>
          <w:rFonts w:ascii="Arial" w:hAnsi="Arial" w:cs="Arial"/>
          <w:b/>
          <w:color w:val="auto"/>
        </w:rPr>
        <w:t xml:space="preserve"> Use Case Específico- Manter</w:t>
      </w:r>
      <w:r>
        <w:rPr>
          <w:rFonts w:ascii="Arial" w:hAnsi="Arial" w:cs="Arial"/>
          <w:b/>
          <w:color w:val="auto"/>
        </w:rPr>
        <w:t xml:space="preserve"> Empresa</w:t>
      </w:r>
      <w:bookmarkEnd w:id="94"/>
    </w:p>
    <w:p w14:paraId="1FFFB793" w14:textId="5582783B" w:rsidR="00696A62" w:rsidRPr="00CD1936" w:rsidRDefault="00696A62" w:rsidP="00696A62">
      <w:pPr>
        <w:pStyle w:val="Legenda"/>
        <w:keepNext/>
        <w:spacing w:line="360" w:lineRule="auto"/>
        <w:jc w:val="center"/>
        <w:rPr>
          <w:rFonts w:ascii="Arial" w:hAnsi="Arial" w:cs="Arial"/>
          <w:i w:val="0"/>
          <w:color w:val="auto"/>
          <w:sz w:val="22"/>
          <w:szCs w:val="20"/>
        </w:rPr>
      </w:pPr>
      <w:bookmarkStart w:id="95" w:name="_Toc25156602"/>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30</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Empresa</w:t>
      </w:r>
      <w:bookmarkEnd w:id="95"/>
    </w:p>
    <w:p w14:paraId="32B65E3A" w14:textId="06A16F2A" w:rsidR="002734A3" w:rsidRDefault="002734A3" w:rsidP="003B4E31">
      <w:pPr>
        <w:jc w:val="center"/>
      </w:pPr>
      <w:r>
        <w:rPr>
          <w:noProof/>
          <w:lang w:eastAsia="pt-BR"/>
        </w:rPr>
        <w:drawing>
          <wp:inline distT="0" distB="0" distL="0" distR="0" wp14:anchorId="23E51454" wp14:editId="2D145BD5">
            <wp:extent cx="4143375" cy="2972978"/>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4821" cy="2981190"/>
                    </a:xfrm>
                    <a:prstGeom prst="rect">
                      <a:avLst/>
                    </a:prstGeom>
                  </pic:spPr>
                </pic:pic>
              </a:graphicData>
            </a:graphic>
          </wp:inline>
        </w:drawing>
      </w:r>
    </w:p>
    <w:p w14:paraId="7A325327" w14:textId="0E5CB17F" w:rsidR="00F5629A" w:rsidRPr="00CD1936" w:rsidRDefault="00F5629A" w:rsidP="00F5629A">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3252C47A" w14:textId="2284DC72" w:rsidR="00481CBC" w:rsidRPr="00CD1936" w:rsidRDefault="00481CBC" w:rsidP="00481CBC">
      <w:pPr>
        <w:pStyle w:val="Legenda"/>
        <w:keepNext/>
        <w:jc w:val="center"/>
        <w:rPr>
          <w:rFonts w:ascii="Arial" w:hAnsi="Arial" w:cs="Arial"/>
          <w:i w:val="0"/>
          <w:color w:val="auto"/>
          <w:sz w:val="22"/>
          <w:szCs w:val="20"/>
        </w:rPr>
      </w:pPr>
      <w:bookmarkStart w:id="96" w:name="_Toc25156603"/>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31</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xml:space="preserve">- Descrição do </w:t>
      </w:r>
      <w:r w:rsidR="009B6FFA" w:rsidRPr="00CD1936">
        <w:rPr>
          <w:rFonts w:ascii="Arial" w:hAnsi="Arial" w:cs="Arial"/>
          <w:i w:val="0"/>
          <w:color w:val="auto"/>
          <w:sz w:val="22"/>
          <w:szCs w:val="20"/>
        </w:rPr>
        <w:t>Use Case</w:t>
      </w:r>
      <w:r w:rsidRPr="00CD1936">
        <w:rPr>
          <w:rFonts w:ascii="Arial" w:hAnsi="Arial" w:cs="Arial"/>
          <w:i w:val="0"/>
          <w:color w:val="auto"/>
          <w:sz w:val="22"/>
          <w:szCs w:val="20"/>
        </w:rPr>
        <w:t xml:space="preserve"> de Manter Empresa</w:t>
      </w:r>
      <w:bookmarkEnd w:id="96"/>
    </w:p>
    <w:p w14:paraId="05DF69E6" w14:textId="37C6E245" w:rsidR="00481CBC" w:rsidRDefault="00481CBC" w:rsidP="003B4E31">
      <w:pPr>
        <w:jc w:val="center"/>
      </w:pPr>
      <w:r>
        <w:rPr>
          <w:noProof/>
          <w:lang w:eastAsia="pt-BR"/>
        </w:rPr>
        <w:drawing>
          <wp:inline distT="0" distB="0" distL="0" distR="0" wp14:anchorId="5F5EB43C" wp14:editId="1571C00F">
            <wp:extent cx="5063174" cy="4733925"/>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6333" cy="4736879"/>
                    </a:xfrm>
                    <a:prstGeom prst="rect">
                      <a:avLst/>
                    </a:prstGeom>
                  </pic:spPr>
                </pic:pic>
              </a:graphicData>
            </a:graphic>
          </wp:inline>
        </w:drawing>
      </w:r>
    </w:p>
    <w:p w14:paraId="63E331BA" w14:textId="06E5DA02" w:rsidR="00481CBC" w:rsidRDefault="00481CBC" w:rsidP="003B4E31">
      <w:pPr>
        <w:jc w:val="center"/>
      </w:pPr>
      <w:r>
        <w:rPr>
          <w:noProof/>
          <w:lang w:eastAsia="pt-BR"/>
        </w:rPr>
        <w:drawing>
          <wp:inline distT="0" distB="0" distL="0" distR="0" wp14:anchorId="5EF5897D" wp14:editId="7FA20D51">
            <wp:extent cx="5098794" cy="31813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8145" cy="3187184"/>
                    </a:xfrm>
                    <a:prstGeom prst="rect">
                      <a:avLst/>
                    </a:prstGeom>
                  </pic:spPr>
                </pic:pic>
              </a:graphicData>
            </a:graphic>
          </wp:inline>
        </w:drawing>
      </w:r>
    </w:p>
    <w:p w14:paraId="3AE942B0" w14:textId="4123E63A" w:rsidR="00F5629A" w:rsidRPr="00CD1936" w:rsidRDefault="00F5629A" w:rsidP="00F5629A">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70492E1C" w14:textId="77777777" w:rsidR="00F5629A" w:rsidRDefault="00F5629A" w:rsidP="003B4E31">
      <w:pPr>
        <w:jc w:val="center"/>
      </w:pPr>
    </w:p>
    <w:p w14:paraId="472B5886" w14:textId="3F8E00C7" w:rsidR="002734A3" w:rsidRPr="002734A3" w:rsidRDefault="002734A3" w:rsidP="00696A62">
      <w:pPr>
        <w:pStyle w:val="Ttulo3"/>
        <w:spacing w:line="360" w:lineRule="auto"/>
        <w:rPr>
          <w:rFonts w:ascii="Arial" w:hAnsi="Arial" w:cs="Arial"/>
          <w:b/>
          <w:color w:val="auto"/>
        </w:rPr>
      </w:pPr>
      <w:bookmarkStart w:id="97" w:name="_Toc25144014"/>
      <w:r w:rsidRPr="005F58BB">
        <w:rPr>
          <w:rFonts w:ascii="Arial" w:hAnsi="Arial" w:cs="Arial"/>
          <w:b/>
          <w:color w:val="auto"/>
        </w:rPr>
        <w:t>6.</w:t>
      </w:r>
      <w:r w:rsidR="00C01BC6">
        <w:rPr>
          <w:rFonts w:ascii="Arial" w:hAnsi="Arial" w:cs="Arial"/>
          <w:b/>
          <w:color w:val="auto"/>
        </w:rPr>
        <w:t>1</w:t>
      </w:r>
      <w:r w:rsidRPr="005F58BB">
        <w:rPr>
          <w:rFonts w:ascii="Arial" w:hAnsi="Arial" w:cs="Arial"/>
          <w:b/>
          <w:color w:val="auto"/>
        </w:rPr>
        <w:t>.</w:t>
      </w:r>
      <w:r w:rsidR="00786C2C">
        <w:rPr>
          <w:rFonts w:ascii="Arial" w:hAnsi="Arial" w:cs="Arial"/>
          <w:b/>
          <w:color w:val="auto"/>
        </w:rPr>
        <w:t>7</w:t>
      </w:r>
      <w:r w:rsidRPr="005F58BB">
        <w:rPr>
          <w:rFonts w:ascii="Arial" w:hAnsi="Arial" w:cs="Arial"/>
          <w:b/>
          <w:color w:val="auto"/>
        </w:rPr>
        <w:t xml:space="preserve"> Use Case Específico- Manter</w:t>
      </w:r>
      <w:r>
        <w:rPr>
          <w:rFonts w:ascii="Arial" w:hAnsi="Arial" w:cs="Arial"/>
          <w:b/>
          <w:color w:val="auto"/>
        </w:rPr>
        <w:t xml:space="preserve"> Ordem de Serviço</w:t>
      </w:r>
      <w:bookmarkEnd w:id="97"/>
    </w:p>
    <w:p w14:paraId="0A698CCE" w14:textId="1E4B0838" w:rsidR="00696A62" w:rsidRPr="00CD1936" w:rsidRDefault="00696A62" w:rsidP="00696A62">
      <w:pPr>
        <w:pStyle w:val="Legenda"/>
        <w:keepNext/>
        <w:spacing w:line="360" w:lineRule="auto"/>
        <w:jc w:val="center"/>
        <w:rPr>
          <w:rFonts w:ascii="Arial" w:hAnsi="Arial" w:cs="Arial"/>
          <w:i w:val="0"/>
          <w:color w:val="auto"/>
          <w:sz w:val="22"/>
          <w:szCs w:val="20"/>
        </w:rPr>
      </w:pPr>
      <w:bookmarkStart w:id="98" w:name="_Toc25156604"/>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32</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Ordem de Serviço</w:t>
      </w:r>
      <w:bookmarkEnd w:id="98"/>
    </w:p>
    <w:p w14:paraId="243C1F6A" w14:textId="3B2FBEFD" w:rsidR="002734A3" w:rsidRDefault="00A025C8" w:rsidP="003B4E31">
      <w:pPr>
        <w:jc w:val="center"/>
      </w:pPr>
      <w:r>
        <w:rPr>
          <w:noProof/>
        </w:rPr>
        <w:drawing>
          <wp:inline distT="0" distB="0" distL="0" distR="0" wp14:anchorId="3ACB919A" wp14:editId="40848038">
            <wp:extent cx="5252484" cy="3641012"/>
            <wp:effectExtent l="0" t="0" r="5715" b="0"/>
            <wp:docPr id="3207" name="Imagem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4096" cy="3649061"/>
                    </a:xfrm>
                    <a:prstGeom prst="rect">
                      <a:avLst/>
                    </a:prstGeom>
                  </pic:spPr>
                </pic:pic>
              </a:graphicData>
            </a:graphic>
          </wp:inline>
        </w:drawing>
      </w:r>
    </w:p>
    <w:p w14:paraId="303C5175" w14:textId="0F8DF587" w:rsidR="00F5629A" w:rsidRPr="00CD1936" w:rsidRDefault="00F5629A" w:rsidP="00F5629A">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1A12D2A6" w14:textId="1F1D0D35" w:rsidR="00B141A8" w:rsidRPr="00CD1936" w:rsidRDefault="00B141A8" w:rsidP="00B141A8">
      <w:pPr>
        <w:pStyle w:val="Legenda"/>
        <w:keepNext/>
        <w:jc w:val="center"/>
        <w:rPr>
          <w:rFonts w:ascii="Arial" w:hAnsi="Arial" w:cs="Arial"/>
          <w:i w:val="0"/>
          <w:color w:val="auto"/>
          <w:sz w:val="22"/>
          <w:szCs w:val="20"/>
        </w:rPr>
      </w:pPr>
      <w:bookmarkStart w:id="99" w:name="_Toc25156605"/>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33</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de Manter Ordem de Serviço</w:t>
      </w:r>
      <w:bookmarkEnd w:id="99"/>
    </w:p>
    <w:p w14:paraId="2512A9FE" w14:textId="118D116A" w:rsidR="00A45DCD" w:rsidRDefault="00A45DCD" w:rsidP="003B4E31">
      <w:pPr>
        <w:jc w:val="center"/>
      </w:pPr>
      <w:r>
        <w:rPr>
          <w:noProof/>
          <w:lang w:eastAsia="pt-BR"/>
        </w:rPr>
        <w:drawing>
          <wp:inline distT="0" distB="0" distL="0" distR="0" wp14:anchorId="04EFA1A6" wp14:editId="7A730824">
            <wp:extent cx="5163127" cy="45529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948" cy="4557201"/>
                    </a:xfrm>
                    <a:prstGeom prst="rect">
                      <a:avLst/>
                    </a:prstGeom>
                  </pic:spPr>
                </pic:pic>
              </a:graphicData>
            </a:graphic>
          </wp:inline>
        </w:drawing>
      </w:r>
    </w:p>
    <w:p w14:paraId="6BE1C3CE" w14:textId="7C54F1F2" w:rsidR="00B141A8" w:rsidRDefault="00B141A8" w:rsidP="003B4E31">
      <w:pPr>
        <w:jc w:val="center"/>
      </w:pPr>
      <w:r>
        <w:rPr>
          <w:noProof/>
          <w:lang w:eastAsia="pt-BR"/>
        </w:rPr>
        <w:drawing>
          <wp:inline distT="0" distB="0" distL="0" distR="0" wp14:anchorId="7D16773E" wp14:editId="787003F6">
            <wp:extent cx="5117497" cy="3381375"/>
            <wp:effectExtent l="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3818" cy="3385552"/>
                    </a:xfrm>
                    <a:prstGeom prst="rect">
                      <a:avLst/>
                    </a:prstGeom>
                  </pic:spPr>
                </pic:pic>
              </a:graphicData>
            </a:graphic>
          </wp:inline>
        </w:drawing>
      </w:r>
    </w:p>
    <w:p w14:paraId="61D2BB3C" w14:textId="68D1DA19" w:rsidR="00F5629A" w:rsidRPr="00CD1936" w:rsidRDefault="00F5629A" w:rsidP="00F5629A">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5932F4B1" w14:textId="09456C43" w:rsidR="00BE09EE" w:rsidRPr="004A327F" w:rsidRDefault="00786C2C" w:rsidP="00696A62">
      <w:pPr>
        <w:pStyle w:val="Ttulo3"/>
        <w:spacing w:line="360" w:lineRule="auto"/>
        <w:rPr>
          <w:rFonts w:ascii="Arial" w:hAnsi="Arial" w:cs="Arial"/>
          <w:b/>
          <w:color w:val="auto"/>
        </w:rPr>
      </w:pPr>
      <w:bookmarkStart w:id="100" w:name="_Toc25144015"/>
      <w:r w:rsidRPr="004A327F">
        <w:rPr>
          <w:rFonts w:ascii="Arial" w:hAnsi="Arial" w:cs="Arial"/>
          <w:b/>
          <w:color w:val="auto"/>
        </w:rPr>
        <w:lastRenderedPageBreak/>
        <w:t>6.</w:t>
      </w:r>
      <w:r w:rsidR="00C01BC6">
        <w:rPr>
          <w:rFonts w:ascii="Arial" w:hAnsi="Arial" w:cs="Arial"/>
          <w:b/>
          <w:color w:val="auto"/>
        </w:rPr>
        <w:t>1</w:t>
      </w:r>
      <w:r w:rsidRPr="004A327F">
        <w:rPr>
          <w:rFonts w:ascii="Arial" w:hAnsi="Arial" w:cs="Arial"/>
          <w:b/>
          <w:color w:val="auto"/>
        </w:rPr>
        <w:t>.8 Use Case Específico- Manter Rotas</w:t>
      </w:r>
      <w:bookmarkEnd w:id="100"/>
    </w:p>
    <w:p w14:paraId="63302088" w14:textId="671F7FC9" w:rsidR="00696A62" w:rsidRPr="00CD1936" w:rsidRDefault="00696A62" w:rsidP="00696A62">
      <w:pPr>
        <w:pStyle w:val="Legenda"/>
        <w:keepNext/>
        <w:spacing w:line="360" w:lineRule="auto"/>
        <w:jc w:val="center"/>
        <w:rPr>
          <w:rFonts w:ascii="Arial" w:hAnsi="Arial" w:cs="Arial"/>
          <w:i w:val="0"/>
          <w:color w:val="auto"/>
          <w:sz w:val="22"/>
          <w:szCs w:val="20"/>
        </w:rPr>
      </w:pPr>
      <w:bookmarkStart w:id="101" w:name="_Toc25156606"/>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34</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do requisito Manter Rotas</w:t>
      </w:r>
      <w:bookmarkEnd w:id="101"/>
    </w:p>
    <w:p w14:paraId="10812ACA" w14:textId="619FB004" w:rsidR="004A327F" w:rsidRDefault="00786C2C" w:rsidP="00846602">
      <w:pPr>
        <w:spacing w:line="360" w:lineRule="auto"/>
        <w:jc w:val="center"/>
      </w:pPr>
      <w:r>
        <w:rPr>
          <w:noProof/>
          <w:lang w:eastAsia="pt-BR"/>
        </w:rPr>
        <w:drawing>
          <wp:inline distT="0" distB="0" distL="0" distR="0" wp14:anchorId="0FA433C2" wp14:editId="1035FC71">
            <wp:extent cx="4855850" cy="331470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4620" cy="3327513"/>
                    </a:xfrm>
                    <a:prstGeom prst="rect">
                      <a:avLst/>
                    </a:prstGeom>
                  </pic:spPr>
                </pic:pic>
              </a:graphicData>
            </a:graphic>
          </wp:inline>
        </w:drawing>
      </w:r>
    </w:p>
    <w:p w14:paraId="46308263" w14:textId="45993A02" w:rsidR="00F5629A" w:rsidRPr="00CD1936" w:rsidRDefault="00F5629A" w:rsidP="00846602">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Pr="00CD1936">
        <w:rPr>
          <w:rFonts w:ascii="Arial" w:hAnsi="Arial" w:cs="Arial"/>
        </w:rPr>
        <w:t>utores</w:t>
      </w:r>
      <w:r w:rsidR="0035476F">
        <w:rPr>
          <w:rFonts w:ascii="Arial" w:hAnsi="Arial" w:cs="Arial"/>
        </w:rPr>
        <w:t xml:space="preserve"> (2019)</w:t>
      </w:r>
    </w:p>
    <w:p w14:paraId="63A58379" w14:textId="2D3C0F49" w:rsidR="009B6FFA" w:rsidRPr="00CD1936" w:rsidRDefault="009B6FFA" w:rsidP="009B6FFA">
      <w:pPr>
        <w:pStyle w:val="Legenda"/>
        <w:keepNext/>
        <w:jc w:val="center"/>
        <w:rPr>
          <w:rFonts w:ascii="Arial" w:hAnsi="Arial" w:cs="Arial"/>
          <w:i w:val="0"/>
          <w:color w:val="auto"/>
          <w:sz w:val="22"/>
          <w:szCs w:val="20"/>
        </w:rPr>
      </w:pPr>
      <w:bookmarkStart w:id="102" w:name="_Toc25156607"/>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35</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Manter Rotas</w:t>
      </w:r>
      <w:bookmarkEnd w:id="102"/>
    </w:p>
    <w:p w14:paraId="4CC5E407" w14:textId="17214D61" w:rsidR="00970D6C" w:rsidRDefault="00970D6C" w:rsidP="00846602">
      <w:pPr>
        <w:spacing w:line="360" w:lineRule="auto"/>
        <w:jc w:val="center"/>
      </w:pPr>
      <w:r>
        <w:rPr>
          <w:noProof/>
          <w:lang w:eastAsia="pt-BR"/>
        </w:rPr>
        <w:drawing>
          <wp:inline distT="0" distB="0" distL="0" distR="0" wp14:anchorId="593AB915" wp14:editId="1CD0F3AF">
            <wp:extent cx="5400040" cy="427164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271645"/>
                    </a:xfrm>
                    <a:prstGeom prst="rect">
                      <a:avLst/>
                    </a:prstGeom>
                  </pic:spPr>
                </pic:pic>
              </a:graphicData>
            </a:graphic>
          </wp:inline>
        </w:drawing>
      </w:r>
    </w:p>
    <w:p w14:paraId="73A23CAE" w14:textId="3638C837" w:rsidR="00970D6C" w:rsidRDefault="00970D6C" w:rsidP="00846602">
      <w:pPr>
        <w:spacing w:line="360" w:lineRule="auto"/>
        <w:jc w:val="center"/>
      </w:pPr>
      <w:r>
        <w:rPr>
          <w:noProof/>
          <w:lang w:eastAsia="pt-BR"/>
        </w:rPr>
        <w:drawing>
          <wp:inline distT="0" distB="0" distL="0" distR="0" wp14:anchorId="6DB7458C" wp14:editId="31DE39F9">
            <wp:extent cx="5400040" cy="16535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53540"/>
                    </a:xfrm>
                    <a:prstGeom prst="rect">
                      <a:avLst/>
                    </a:prstGeom>
                  </pic:spPr>
                </pic:pic>
              </a:graphicData>
            </a:graphic>
          </wp:inline>
        </w:drawing>
      </w:r>
    </w:p>
    <w:p w14:paraId="5A24FD4B" w14:textId="2EEB229F" w:rsidR="00481CBC" w:rsidRDefault="00F5629A" w:rsidP="00846602">
      <w:pPr>
        <w:spacing w:line="360" w:lineRule="auto"/>
        <w:jc w:val="center"/>
      </w:pPr>
      <w:r w:rsidRPr="00CD1936">
        <w:rPr>
          <w:rFonts w:ascii="Arial" w:hAnsi="Arial" w:cs="Arial"/>
        </w:rPr>
        <w:t xml:space="preserve">Fonte: </w:t>
      </w:r>
      <w:r w:rsidR="0035476F">
        <w:rPr>
          <w:rFonts w:ascii="Arial" w:hAnsi="Arial" w:cs="Arial"/>
        </w:rPr>
        <w:t>A</w:t>
      </w:r>
      <w:r w:rsidR="0035476F" w:rsidRPr="00CD1936">
        <w:rPr>
          <w:rFonts w:ascii="Arial" w:hAnsi="Arial" w:cs="Arial"/>
        </w:rPr>
        <w:t>utores</w:t>
      </w:r>
      <w:r w:rsidR="0035476F">
        <w:rPr>
          <w:rFonts w:ascii="Arial" w:hAnsi="Arial" w:cs="Arial"/>
        </w:rPr>
        <w:t xml:space="preserve"> (2019)</w:t>
      </w:r>
    </w:p>
    <w:p w14:paraId="517CBD7D" w14:textId="6ED1978F" w:rsidR="00943C0F" w:rsidRPr="004A327F" w:rsidRDefault="00943C0F" w:rsidP="00943C0F">
      <w:pPr>
        <w:pStyle w:val="Ttulo3"/>
        <w:spacing w:line="360" w:lineRule="auto"/>
        <w:rPr>
          <w:rFonts w:ascii="Arial" w:hAnsi="Arial" w:cs="Arial"/>
          <w:b/>
          <w:color w:val="auto"/>
        </w:rPr>
      </w:pPr>
      <w:bookmarkStart w:id="103" w:name="_Toc25144016"/>
      <w:r w:rsidRPr="004A327F">
        <w:rPr>
          <w:rFonts w:ascii="Arial" w:hAnsi="Arial" w:cs="Arial"/>
          <w:b/>
          <w:color w:val="auto"/>
        </w:rPr>
        <w:lastRenderedPageBreak/>
        <w:t>6.</w:t>
      </w:r>
      <w:r w:rsidR="00C01BC6">
        <w:rPr>
          <w:rFonts w:ascii="Arial" w:hAnsi="Arial" w:cs="Arial"/>
          <w:b/>
          <w:color w:val="auto"/>
        </w:rPr>
        <w:t>1</w:t>
      </w:r>
      <w:r w:rsidRPr="004A327F">
        <w:rPr>
          <w:rFonts w:ascii="Arial" w:hAnsi="Arial" w:cs="Arial"/>
          <w:b/>
          <w:color w:val="auto"/>
        </w:rPr>
        <w:t>.</w:t>
      </w:r>
      <w:r>
        <w:rPr>
          <w:rFonts w:ascii="Arial" w:hAnsi="Arial" w:cs="Arial"/>
          <w:b/>
          <w:color w:val="auto"/>
        </w:rPr>
        <w:t>9</w:t>
      </w:r>
      <w:r w:rsidRPr="004A327F">
        <w:rPr>
          <w:rFonts w:ascii="Arial" w:hAnsi="Arial" w:cs="Arial"/>
          <w:b/>
          <w:color w:val="auto"/>
        </w:rPr>
        <w:t xml:space="preserve"> Use Case Específico- Manter </w:t>
      </w:r>
      <w:r>
        <w:rPr>
          <w:rFonts w:ascii="Arial" w:hAnsi="Arial" w:cs="Arial"/>
          <w:b/>
          <w:color w:val="auto"/>
        </w:rPr>
        <w:t>Cubagem</w:t>
      </w:r>
      <w:bookmarkEnd w:id="103"/>
    </w:p>
    <w:p w14:paraId="4B0957EF" w14:textId="198A4408" w:rsidR="001D3018" w:rsidRPr="00CD1936" w:rsidRDefault="001D3018" w:rsidP="001D3018">
      <w:pPr>
        <w:pStyle w:val="Legenda"/>
        <w:keepNext/>
        <w:jc w:val="center"/>
        <w:rPr>
          <w:rFonts w:ascii="Arial" w:hAnsi="Arial" w:cs="Arial"/>
          <w:i w:val="0"/>
          <w:color w:val="auto"/>
          <w:sz w:val="22"/>
          <w:szCs w:val="20"/>
        </w:rPr>
      </w:pPr>
      <w:bookmarkStart w:id="104" w:name="_Toc25156608"/>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36</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Use Case Manter Cubagem</w:t>
      </w:r>
      <w:bookmarkEnd w:id="104"/>
    </w:p>
    <w:p w14:paraId="279FF50B" w14:textId="1D5D829A" w:rsidR="00943C0F" w:rsidRDefault="000D2742" w:rsidP="00846602">
      <w:pPr>
        <w:spacing w:line="360" w:lineRule="auto"/>
        <w:jc w:val="center"/>
      </w:pPr>
      <w:r>
        <w:rPr>
          <w:noProof/>
        </w:rPr>
        <w:drawing>
          <wp:inline distT="0" distB="0" distL="0" distR="0" wp14:anchorId="6B6733A8" wp14:editId="7135B38E">
            <wp:extent cx="4591050" cy="3124200"/>
            <wp:effectExtent l="0" t="0" r="0" b="0"/>
            <wp:docPr id="3213" name="Imagem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050" cy="3124200"/>
                    </a:xfrm>
                    <a:prstGeom prst="rect">
                      <a:avLst/>
                    </a:prstGeom>
                  </pic:spPr>
                </pic:pic>
              </a:graphicData>
            </a:graphic>
          </wp:inline>
        </w:drawing>
      </w:r>
    </w:p>
    <w:p w14:paraId="2D963F4E" w14:textId="159B3F48" w:rsidR="00F5629A" w:rsidRPr="00CD1936" w:rsidRDefault="00F5629A" w:rsidP="00846602">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0035476F" w:rsidRPr="00CD1936">
        <w:rPr>
          <w:rFonts w:ascii="Arial" w:hAnsi="Arial" w:cs="Arial"/>
        </w:rPr>
        <w:t>utores</w:t>
      </w:r>
      <w:r w:rsidR="0035476F">
        <w:rPr>
          <w:rFonts w:ascii="Arial" w:hAnsi="Arial" w:cs="Arial"/>
        </w:rPr>
        <w:t xml:space="preserve"> (2019)</w:t>
      </w:r>
    </w:p>
    <w:p w14:paraId="7871F28A" w14:textId="578225B0" w:rsidR="009B6FFA" w:rsidRPr="00CD1936" w:rsidRDefault="009B6FFA" w:rsidP="009B6FFA">
      <w:pPr>
        <w:pStyle w:val="Legenda"/>
        <w:keepNext/>
        <w:jc w:val="center"/>
        <w:rPr>
          <w:rFonts w:ascii="Arial" w:hAnsi="Arial" w:cs="Arial"/>
          <w:i w:val="0"/>
          <w:color w:val="auto"/>
          <w:sz w:val="22"/>
          <w:szCs w:val="20"/>
        </w:rPr>
      </w:pPr>
      <w:bookmarkStart w:id="105" w:name="_Toc25156609"/>
      <w:r w:rsidRPr="00CD1936">
        <w:rPr>
          <w:rFonts w:ascii="Arial" w:hAnsi="Arial" w:cs="Arial"/>
          <w:i w:val="0"/>
          <w:color w:val="auto"/>
          <w:sz w:val="22"/>
          <w:szCs w:val="20"/>
        </w:rPr>
        <w:lastRenderedPageBreak/>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37</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Descrição do Use Case Manter Cubagem</w:t>
      </w:r>
      <w:bookmarkEnd w:id="105"/>
    </w:p>
    <w:p w14:paraId="1E29F871" w14:textId="5B112651" w:rsidR="009B6FFA" w:rsidRDefault="000D2742" w:rsidP="001A4AAD">
      <w:pPr>
        <w:spacing w:line="240" w:lineRule="auto"/>
        <w:jc w:val="center"/>
      </w:pPr>
      <w:r>
        <w:rPr>
          <w:noProof/>
        </w:rPr>
        <w:drawing>
          <wp:inline distT="0" distB="0" distL="0" distR="0" wp14:anchorId="658AF6A7" wp14:editId="1F2556F0">
            <wp:extent cx="5010150" cy="57531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0150" cy="5753100"/>
                    </a:xfrm>
                    <a:prstGeom prst="rect">
                      <a:avLst/>
                    </a:prstGeom>
                  </pic:spPr>
                </pic:pic>
              </a:graphicData>
            </a:graphic>
          </wp:inline>
        </w:drawing>
      </w:r>
    </w:p>
    <w:p w14:paraId="48A87394" w14:textId="748D6AF9" w:rsidR="00EB19B9" w:rsidRDefault="000D2742" w:rsidP="00846602">
      <w:pPr>
        <w:spacing w:line="360" w:lineRule="auto"/>
        <w:jc w:val="center"/>
      </w:pPr>
      <w:r>
        <w:rPr>
          <w:noProof/>
        </w:rPr>
        <w:drawing>
          <wp:inline distT="0" distB="0" distL="0" distR="0" wp14:anchorId="3257CFB7" wp14:editId="6DC86DC7">
            <wp:extent cx="5010150" cy="1038225"/>
            <wp:effectExtent l="0" t="0" r="0" b="9525"/>
            <wp:docPr id="3214" name="Imagem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1038225"/>
                    </a:xfrm>
                    <a:prstGeom prst="rect">
                      <a:avLst/>
                    </a:prstGeom>
                  </pic:spPr>
                </pic:pic>
              </a:graphicData>
            </a:graphic>
          </wp:inline>
        </w:drawing>
      </w:r>
    </w:p>
    <w:p w14:paraId="2DD02064" w14:textId="46324684" w:rsidR="00F5629A" w:rsidRDefault="00F5629A" w:rsidP="00846602">
      <w:pPr>
        <w:spacing w:line="360" w:lineRule="auto"/>
        <w:jc w:val="center"/>
        <w:rPr>
          <w:rFonts w:ascii="Arial" w:hAnsi="Arial" w:cs="Arial"/>
        </w:rPr>
      </w:pPr>
      <w:r w:rsidRPr="00CD1936">
        <w:rPr>
          <w:rFonts w:ascii="Arial" w:hAnsi="Arial" w:cs="Arial"/>
        </w:rPr>
        <w:t xml:space="preserve">Fonte: </w:t>
      </w:r>
      <w:r w:rsidR="0035476F">
        <w:rPr>
          <w:rFonts w:ascii="Arial" w:hAnsi="Arial" w:cs="Arial"/>
        </w:rPr>
        <w:t>A</w:t>
      </w:r>
      <w:r w:rsidR="0035476F" w:rsidRPr="00CD1936">
        <w:rPr>
          <w:rFonts w:ascii="Arial" w:hAnsi="Arial" w:cs="Arial"/>
        </w:rPr>
        <w:t>utores</w:t>
      </w:r>
      <w:r w:rsidR="0035476F">
        <w:rPr>
          <w:rFonts w:ascii="Arial" w:hAnsi="Arial" w:cs="Arial"/>
        </w:rPr>
        <w:t xml:space="preserve"> (2019)</w:t>
      </w:r>
    </w:p>
    <w:p w14:paraId="11C80501" w14:textId="77777777" w:rsidR="008F3DC9" w:rsidRPr="00CD1936" w:rsidRDefault="008F3DC9" w:rsidP="00846602">
      <w:pPr>
        <w:spacing w:line="360" w:lineRule="auto"/>
        <w:jc w:val="center"/>
        <w:rPr>
          <w:rFonts w:ascii="Arial" w:hAnsi="Arial" w:cs="Arial"/>
        </w:rPr>
      </w:pPr>
    </w:p>
    <w:p w14:paraId="65F369E4" w14:textId="0A18BF02" w:rsidR="008F3DC9" w:rsidRPr="004A327F" w:rsidRDefault="008F3DC9" w:rsidP="008F3DC9">
      <w:pPr>
        <w:pStyle w:val="Ttulo3"/>
        <w:spacing w:line="360" w:lineRule="auto"/>
        <w:rPr>
          <w:rFonts w:ascii="Arial" w:hAnsi="Arial" w:cs="Arial"/>
          <w:b/>
          <w:color w:val="auto"/>
        </w:rPr>
      </w:pPr>
      <w:bookmarkStart w:id="106" w:name="_Toc25144017"/>
      <w:r w:rsidRPr="004A327F">
        <w:rPr>
          <w:rFonts w:ascii="Arial" w:hAnsi="Arial" w:cs="Arial"/>
          <w:b/>
          <w:color w:val="auto"/>
        </w:rPr>
        <w:lastRenderedPageBreak/>
        <w:t>6.</w:t>
      </w:r>
      <w:r>
        <w:rPr>
          <w:rFonts w:ascii="Arial" w:hAnsi="Arial" w:cs="Arial"/>
          <w:b/>
          <w:color w:val="auto"/>
        </w:rPr>
        <w:t>1</w:t>
      </w:r>
      <w:r w:rsidRPr="004A327F">
        <w:rPr>
          <w:rFonts w:ascii="Arial" w:hAnsi="Arial" w:cs="Arial"/>
          <w:b/>
          <w:color w:val="auto"/>
        </w:rPr>
        <w:t>.</w:t>
      </w:r>
      <w:r>
        <w:rPr>
          <w:rFonts w:ascii="Arial" w:hAnsi="Arial" w:cs="Arial"/>
          <w:b/>
          <w:color w:val="auto"/>
        </w:rPr>
        <w:t>10</w:t>
      </w:r>
      <w:r w:rsidRPr="004A327F">
        <w:rPr>
          <w:rFonts w:ascii="Arial" w:hAnsi="Arial" w:cs="Arial"/>
          <w:b/>
          <w:color w:val="auto"/>
        </w:rPr>
        <w:t xml:space="preserve"> Use Case Específico- Manter </w:t>
      </w:r>
      <w:r>
        <w:rPr>
          <w:rFonts w:ascii="Arial" w:hAnsi="Arial" w:cs="Arial"/>
          <w:b/>
          <w:color w:val="auto"/>
        </w:rPr>
        <w:t>Usuário</w:t>
      </w:r>
      <w:bookmarkEnd w:id="106"/>
    </w:p>
    <w:p w14:paraId="6C39437F" w14:textId="1919909B" w:rsidR="00634FBF" w:rsidRPr="00634FBF" w:rsidRDefault="00634FBF" w:rsidP="00634FBF">
      <w:pPr>
        <w:pStyle w:val="Legenda"/>
        <w:keepNext/>
        <w:jc w:val="center"/>
        <w:rPr>
          <w:rFonts w:ascii="Arial" w:hAnsi="Arial" w:cs="Arial"/>
          <w:i w:val="0"/>
          <w:color w:val="auto"/>
          <w:sz w:val="22"/>
          <w:szCs w:val="20"/>
        </w:rPr>
      </w:pPr>
      <w:bookmarkStart w:id="107" w:name="_Toc25156610"/>
      <w:r w:rsidRPr="00634FBF">
        <w:rPr>
          <w:rFonts w:ascii="Arial" w:hAnsi="Arial" w:cs="Arial"/>
          <w:i w:val="0"/>
          <w:color w:val="auto"/>
          <w:sz w:val="22"/>
          <w:szCs w:val="20"/>
        </w:rPr>
        <w:t xml:space="preserve">Figura </w:t>
      </w:r>
      <w:r w:rsidRPr="00634FBF">
        <w:rPr>
          <w:rFonts w:ascii="Arial" w:hAnsi="Arial" w:cs="Arial"/>
          <w:i w:val="0"/>
          <w:color w:val="auto"/>
          <w:sz w:val="22"/>
          <w:szCs w:val="20"/>
        </w:rPr>
        <w:fldChar w:fldCharType="begin"/>
      </w:r>
      <w:r w:rsidRPr="00634FBF">
        <w:rPr>
          <w:rFonts w:ascii="Arial" w:hAnsi="Arial" w:cs="Arial"/>
          <w:i w:val="0"/>
          <w:color w:val="auto"/>
          <w:sz w:val="22"/>
          <w:szCs w:val="20"/>
        </w:rPr>
        <w:instrText xml:space="preserve"> SEQ Figura \* ARABIC </w:instrText>
      </w:r>
      <w:r w:rsidRPr="00634FBF">
        <w:rPr>
          <w:rFonts w:ascii="Arial" w:hAnsi="Arial" w:cs="Arial"/>
          <w:i w:val="0"/>
          <w:color w:val="auto"/>
          <w:sz w:val="22"/>
          <w:szCs w:val="20"/>
        </w:rPr>
        <w:fldChar w:fldCharType="separate"/>
      </w:r>
      <w:r w:rsidR="00967E99">
        <w:rPr>
          <w:rFonts w:ascii="Arial" w:hAnsi="Arial" w:cs="Arial"/>
          <w:i w:val="0"/>
          <w:noProof/>
          <w:color w:val="auto"/>
          <w:sz w:val="22"/>
          <w:szCs w:val="20"/>
        </w:rPr>
        <w:t>38</w:t>
      </w:r>
      <w:r w:rsidRPr="00634FBF">
        <w:rPr>
          <w:rFonts w:ascii="Arial" w:hAnsi="Arial" w:cs="Arial"/>
          <w:i w:val="0"/>
          <w:color w:val="auto"/>
          <w:sz w:val="22"/>
          <w:szCs w:val="20"/>
        </w:rPr>
        <w:fldChar w:fldCharType="end"/>
      </w:r>
      <w:r w:rsidRPr="00634FBF">
        <w:rPr>
          <w:rFonts w:ascii="Arial" w:hAnsi="Arial" w:cs="Arial"/>
          <w:i w:val="0"/>
          <w:color w:val="auto"/>
          <w:sz w:val="22"/>
          <w:szCs w:val="20"/>
        </w:rPr>
        <w:t>- Diagrama de Use Case Manter Usuário</w:t>
      </w:r>
      <w:bookmarkEnd w:id="107"/>
    </w:p>
    <w:p w14:paraId="265263EA" w14:textId="50E1156F" w:rsidR="004C1202" w:rsidRDefault="00AA44D3" w:rsidP="00846602">
      <w:pPr>
        <w:spacing w:line="360" w:lineRule="auto"/>
        <w:jc w:val="center"/>
      </w:pPr>
      <w:r>
        <w:rPr>
          <w:noProof/>
        </w:rPr>
        <w:drawing>
          <wp:inline distT="0" distB="0" distL="0" distR="0" wp14:anchorId="66002F72" wp14:editId="30290660">
            <wp:extent cx="4676775" cy="2971800"/>
            <wp:effectExtent l="0" t="0" r="9525" b="0"/>
            <wp:docPr id="3202" name="Imagem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2971800"/>
                    </a:xfrm>
                    <a:prstGeom prst="rect">
                      <a:avLst/>
                    </a:prstGeom>
                  </pic:spPr>
                </pic:pic>
              </a:graphicData>
            </a:graphic>
          </wp:inline>
        </w:drawing>
      </w:r>
    </w:p>
    <w:p w14:paraId="1684D0F0" w14:textId="22074A72" w:rsidR="00634FBF" w:rsidRDefault="00634FBF" w:rsidP="00634FBF">
      <w:pPr>
        <w:spacing w:line="360" w:lineRule="auto"/>
        <w:jc w:val="center"/>
        <w:rPr>
          <w:rFonts w:ascii="Arial" w:hAnsi="Arial" w:cs="Arial"/>
        </w:rPr>
      </w:pPr>
      <w:r w:rsidRPr="00CD1936">
        <w:rPr>
          <w:rFonts w:ascii="Arial" w:hAnsi="Arial" w:cs="Arial"/>
        </w:rPr>
        <w:t xml:space="preserve">Fonte: </w:t>
      </w:r>
      <w:r>
        <w:rPr>
          <w:rFonts w:ascii="Arial" w:hAnsi="Arial" w:cs="Arial"/>
        </w:rPr>
        <w:t>A</w:t>
      </w:r>
      <w:r w:rsidRPr="00CD1936">
        <w:rPr>
          <w:rFonts w:ascii="Arial" w:hAnsi="Arial" w:cs="Arial"/>
        </w:rPr>
        <w:t>utores</w:t>
      </w:r>
      <w:r>
        <w:rPr>
          <w:rFonts w:ascii="Arial" w:hAnsi="Arial" w:cs="Arial"/>
        </w:rPr>
        <w:t xml:space="preserve"> (2019)</w:t>
      </w:r>
    </w:p>
    <w:p w14:paraId="0CBFAA4B" w14:textId="2FF4BF89" w:rsidR="00A025C8" w:rsidRDefault="00A025C8" w:rsidP="00634FBF">
      <w:pPr>
        <w:spacing w:line="360" w:lineRule="auto"/>
        <w:jc w:val="center"/>
        <w:rPr>
          <w:rFonts w:ascii="Arial" w:hAnsi="Arial" w:cs="Arial"/>
        </w:rPr>
      </w:pPr>
    </w:p>
    <w:p w14:paraId="5B64BEC3" w14:textId="42F7306E" w:rsidR="00A025C8" w:rsidRDefault="00A025C8" w:rsidP="00634FBF">
      <w:pPr>
        <w:spacing w:line="360" w:lineRule="auto"/>
        <w:jc w:val="center"/>
        <w:rPr>
          <w:rFonts w:ascii="Arial" w:hAnsi="Arial" w:cs="Arial"/>
        </w:rPr>
      </w:pPr>
    </w:p>
    <w:p w14:paraId="2009D3E4" w14:textId="341282D5" w:rsidR="00A025C8" w:rsidRDefault="00A025C8" w:rsidP="00634FBF">
      <w:pPr>
        <w:spacing w:line="360" w:lineRule="auto"/>
        <w:jc w:val="center"/>
        <w:rPr>
          <w:rFonts w:ascii="Arial" w:hAnsi="Arial" w:cs="Arial"/>
        </w:rPr>
      </w:pPr>
    </w:p>
    <w:p w14:paraId="4531F747" w14:textId="28E826BA" w:rsidR="00A025C8" w:rsidRDefault="00A025C8" w:rsidP="00634FBF">
      <w:pPr>
        <w:spacing w:line="360" w:lineRule="auto"/>
        <w:jc w:val="center"/>
        <w:rPr>
          <w:rFonts w:ascii="Arial" w:hAnsi="Arial" w:cs="Arial"/>
        </w:rPr>
      </w:pPr>
    </w:p>
    <w:p w14:paraId="6D226F6E" w14:textId="5D19C233" w:rsidR="00A025C8" w:rsidRDefault="00A025C8" w:rsidP="00634FBF">
      <w:pPr>
        <w:spacing w:line="360" w:lineRule="auto"/>
        <w:jc w:val="center"/>
        <w:rPr>
          <w:rFonts w:ascii="Arial" w:hAnsi="Arial" w:cs="Arial"/>
        </w:rPr>
      </w:pPr>
    </w:p>
    <w:p w14:paraId="403C0674" w14:textId="59D06781" w:rsidR="00A025C8" w:rsidRDefault="00A025C8" w:rsidP="00634FBF">
      <w:pPr>
        <w:spacing w:line="360" w:lineRule="auto"/>
        <w:jc w:val="center"/>
        <w:rPr>
          <w:rFonts w:ascii="Arial" w:hAnsi="Arial" w:cs="Arial"/>
        </w:rPr>
      </w:pPr>
    </w:p>
    <w:p w14:paraId="2B1FB820" w14:textId="7AE76B8E" w:rsidR="00A025C8" w:rsidRDefault="00A025C8" w:rsidP="00634FBF">
      <w:pPr>
        <w:spacing w:line="360" w:lineRule="auto"/>
        <w:jc w:val="center"/>
        <w:rPr>
          <w:rFonts w:ascii="Arial" w:hAnsi="Arial" w:cs="Arial"/>
        </w:rPr>
      </w:pPr>
    </w:p>
    <w:p w14:paraId="1B160ED0" w14:textId="38430E84" w:rsidR="00A025C8" w:rsidRDefault="00A025C8" w:rsidP="00634FBF">
      <w:pPr>
        <w:spacing w:line="360" w:lineRule="auto"/>
        <w:jc w:val="center"/>
        <w:rPr>
          <w:rFonts w:ascii="Arial" w:hAnsi="Arial" w:cs="Arial"/>
        </w:rPr>
      </w:pPr>
    </w:p>
    <w:p w14:paraId="7F90A655" w14:textId="6B49F68C" w:rsidR="00A025C8" w:rsidRDefault="00A025C8" w:rsidP="00634FBF">
      <w:pPr>
        <w:spacing w:line="360" w:lineRule="auto"/>
        <w:jc w:val="center"/>
        <w:rPr>
          <w:rFonts w:ascii="Arial" w:hAnsi="Arial" w:cs="Arial"/>
        </w:rPr>
      </w:pPr>
    </w:p>
    <w:p w14:paraId="0F8459D0" w14:textId="63764B44" w:rsidR="00A025C8" w:rsidRDefault="00A025C8" w:rsidP="00634FBF">
      <w:pPr>
        <w:spacing w:line="360" w:lineRule="auto"/>
        <w:jc w:val="center"/>
        <w:rPr>
          <w:rFonts w:ascii="Arial" w:hAnsi="Arial" w:cs="Arial"/>
        </w:rPr>
      </w:pPr>
    </w:p>
    <w:p w14:paraId="4C324D37" w14:textId="40C904D5" w:rsidR="00A025C8" w:rsidRDefault="00A025C8" w:rsidP="00634FBF">
      <w:pPr>
        <w:spacing w:line="360" w:lineRule="auto"/>
        <w:jc w:val="center"/>
        <w:rPr>
          <w:rFonts w:ascii="Arial" w:hAnsi="Arial" w:cs="Arial"/>
        </w:rPr>
      </w:pPr>
    </w:p>
    <w:p w14:paraId="7ACB2EA6" w14:textId="5FC99D40" w:rsidR="00A025C8" w:rsidRDefault="00A025C8" w:rsidP="00634FBF">
      <w:pPr>
        <w:spacing w:line="360" w:lineRule="auto"/>
        <w:jc w:val="center"/>
        <w:rPr>
          <w:rFonts w:ascii="Arial" w:hAnsi="Arial" w:cs="Arial"/>
        </w:rPr>
      </w:pPr>
    </w:p>
    <w:p w14:paraId="54A27F55" w14:textId="78FBCCF9" w:rsidR="00A025C8" w:rsidRDefault="00A025C8" w:rsidP="00634FBF">
      <w:pPr>
        <w:spacing w:line="360" w:lineRule="auto"/>
        <w:jc w:val="center"/>
        <w:rPr>
          <w:rFonts w:ascii="Arial" w:hAnsi="Arial" w:cs="Arial"/>
        </w:rPr>
      </w:pPr>
    </w:p>
    <w:p w14:paraId="6EF35847" w14:textId="77777777" w:rsidR="00A025C8" w:rsidRDefault="00A025C8" w:rsidP="00634FBF">
      <w:pPr>
        <w:spacing w:line="360" w:lineRule="auto"/>
        <w:jc w:val="center"/>
        <w:rPr>
          <w:rFonts w:ascii="Arial" w:hAnsi="Arial" w:cs="Arial"/>
        </w:rPr>
      </w:pPr>
    </w:p>
    <w:p w14:paraId="54894CC5" w14:textId="71BC6798" w:rsidR="00EC69A7" w:rsidRPr="00A025C8" w:rsidRDefault="00EC69A7" w:rsidP="00A025C8">
      <w:pPr>
        <w:spacing w:line="360" w:lineRule="auto"/>
        <w:jc w:val="center"/>
        <w:rPr>
          <w:rFonts w:ascii="Arial" w:hAnsi="Arial" w:cs="Arial"/>
        </w:rPr>
      </w:pPr>
      <w:bookmarkStart w:id="108" w:name="_Toc25156611"/>
      <w:r w:rsidRPr="00A025C8">
        <w:rPr>
          <w:rFonts w:ascii="Arial" w:hAnsi="Arial" w:cs="Arial"/>
        </w:rPr>
        <w:lastRenderedPageBreak/>
        <w:t xml:space="preserve">Figura </w:t>
      </w:r>
      <w:r w:rsidRPr="00A025C8">
        <w:rPr>
          <w:rFonts w:ascii="Arial" w:hAnsi="Arial" w:cs="Arial"/>
        </w:rPr>
        <w:fldChar w:fldCharType="begin"/>
      </w:r>
      <w:r w:rsidRPr="00A025C8">
        <w:rPr>
          <w:rFonts w:ascii="Arial" w:hAnsi="Arial" w:cs="Arial"/>
        </w:rPr>
        <w:instrText xml:space="preserve"> SEQ Figura \* ARABIC </w:instrText>
      </w:r>
      <w:r w:rsidRPr="00A025C8">
        <w:rPr>
          <w:rFonts w:ascii="Arial" w:hAnsi="Arial" w:cs="Arial"/>
        </w:rPr>
        <w:fldChar w:fldCharType="separate"/>
      </w:r>
      <w:r w:rsidR="00967E99">
        <w:rPr>
          <w:rFonts w:ascii="Arial" w:hAnsi="Arial" w:cs="Arial"/>
          <w:noProof/>
        </w:rPr>
        <w:t>39</w:t>
      </w:r>
      <w:r w:rsidRPr="00A025C8">
        <w:rPr>
          <w:rFonts w:ascii="Arial" w:hAnsi="Arial" w:cs="Arial"/>
        </w:rPr>
        <w:fldChar w:fldCharType="end"/>
      </w:r>
      <w:r w:rsidRPr="00A025C8">
        <w:rPr>
          <w:rFonts w:ascii="Arial" w:hAnsi="Arial" w:cs="Arial"/>
        </w:rPr>
        <w:t>- Descrição do Use case Manter Usuário</w:t>
      </w:r>
      <w:bookmarkEnd w:id="108"/>
    </w:p>
    <w:p w14:paraId="4C8324B1" w14:textId="06ACEF43" w:rsidR="004C1202" w:rsidRDefault="00EC69A7" w:rsidP="00846602">
      <w:pPr>
        <w:spacing w:line="360" w:lineRule="auto"/>
        <w:jc w:val="center"/>
      </w:pPr>
      <w:r>
        <w:rPr>
          <w:noProof/>
        </w:rPr>
        <w:drawing>
          <wp:inline distT="0" distB="0" distL="0" distR="0" wp14:anchorId="3363892D" wp14:editId="0C9240CB">
            <wp:extent cx="4981575" cy="4848225"/>
            <wp:effectExtent l="0" t="0" r="9525" b="9525"/>
            <wp:docPr id="3205" name="Imagem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1575" cy="4848225"/>
                    </a:xfrm>
                    <a:prstGeom prst="rect">
                      <a:avLst/>
                    </a:prstGeom>
                  </pic:spPr>
                </pic:pic>
              </a:graphicData>
            </a:graphic>
          </wp:inline>
        </w:drawing>
      </w:r>
    </w:p>
    <w:p w14:paraId="16517583" w14:textId="77777777" w:rsidR="00A025C8" w:rsidRDefault="00A025C8" w:rsidP="00A025C8">
      <w:pPr>
        <w:spacing w:line="360" w:lineRule="auto"/>
        <w:jc w:val="center"/>
        <w:rPr>
          <w:rFonts w:ascii="Arial" w:hAnsi="Arial" w:cs="Arial"/>
        </w:rPr>
      </w:pPr>
      <w:r w:rsidRPr="00CD1936">
        <w:rPr>
          <w:rFonts w:ascii="Arial" w:hAnsi="Arial" w:cs="Arial"/>
        </w:rPr>
        <w:t xml:space="preserve">Fonte: </w:t>
      </w:r>
      <w:r>
        <w:rPr>
          <w:rFonts w:ascii="Arial" w:hAnsi="Arial" w:cs="Arial"/>
        </w:rPr>
        <w:t>A</w:t>
      </w:r>
      <w:r w:rsidRPr="00CD1936">
        <w:rPr>
          <w:rFonts w:ascii="Arial" w:hAnsi="Arial" w:cs="Arial"/>
        </w:rPr>
        <w:t>utores</w:t>
      </w:r>
      <w:r>
        <w:rPr>
          <w:rFonts w:ascii="Arial" w:hAnsi="Arial" w:cs="Arial"/>
        </w:rPr>
        <w:t xml:space="preserve"> (2019)</w:t>
      </w:r>
    </w:p>
    <w:p w14:paraId="1CBF8D4F" w14:textId="4E15E966" w:rsidR="004C1202" w:rsidRDefault="004C1202" w:rsidP="00846602">
      <w:pPr>
        <w:spacing w:line="360" w:lineRule="auto"/>
        <w:jc w:val="center"/>
      </w:pPr>
    </w:p>
    <w:p w14:paraId="39A7BA7B" w14:textId="72A9E503" w:rsidR="00A025C8" w:rsidRDefault="00A025C8" w:rsidP="00846602">
      <w:pPr>
        <w:spacing w:line="360" w:lineRule="auto"/>
        <w:jc w:val="center"/>
      </w:pPr>
    </w:p>
    <w:p w14:paraId="7AC3863E" w14:textId="34311B69" w:rsidR="00A025C8" w:rsidRDefault="00A025C8" w:rsidP="00846602">
      <w:pPr>
        <w:spacing w:line="360" w:lineRule="auto"/>
        <w:jc w:val="center"/>
      </w:pPr>
    </w:p>
    <w:p w14:paraId="5AF54C68" w14:textId="25CA5204" w:rsidR="00A025C8" w:rsidRDefault="00A025C8" w:rsidP="00846602">
      <w:pPr>
        <w:spacing w:line="360" w:lineRule="auto"/>
        <w:jc w:val="center"/>
      </w:pPr>
    </w:p>
    <w:p w14:paraId="5DB93366" w14:textId="3825AB4D" w:rsidR="00A025C8" w:rsidRDefault="00A025C8" w:rsidP="00846602">
      <w:pPr>
        <w:spacing w:line="360" w:lineRule="auto"/>
        <w:jc w:val="center"/>
      </w:pPr>
    </w:p>
    <w:p w14:paraId="18297939" w14:textId="28772FB6" w:rsidR="00A025C8" w:rsidRDefault="00A025C8" w:rsidP="00846602">
      <w:pPr>
        <w:spacing w:line="360" w:lineRule="auto"/>
        <w:jc w:val="center"/>
      </w:pPr>
    </w:p>
    <w:p w14:paraId="7EEF770B" w14:textId="77777777" w:rsidR="00A025C8" w:rsidRPr="00846602" w:rsidRDefault="00A025C8" w:rsidP="00846602">
      <w:pPr>
        <w:spacing w:line="360" w:lineRule="auto"/>
        <w:jc w:val="center"/>
      </w:pPr>
    </w:p>
    <w:p w14:paraId="29C06106" w14:textId="354C05E5" w:rsidR="00786C2C" w:rsidRDefault="00786C2C" w:rsidP="00786C2C">
      <w:pPr>
        <w:pStyle w:val="Ttulo2"/>
        <w:spacing w:line="360" w:lineRule="auto"/>
        <w:jc w:val="both"/>
        <w:rPr>
          <w:rFonts w:ascii="Arial" w:hAnsi="Arial" w:cs="Arial"/>
          <w:b/>
          <w:color w:val="auto"/>
          <w:sz w:val="24"/>
        </w:rPr>
      </w:pPr>
      <w:bookmarkStart w:id="109" w:name="_Toc25144018"/>
      <w:r w:rsidRPr="00762F5E">
        <w:rPr>
          <w:rFonts w:ascii="Arial" w:hAnsi="Arial" w:cs="Arial"/>
          <w:b/>
          <w:color w:val="auto"/>
          <w:sz w:val="24"/>
        </w:rPr>
        <w:lastRenderedPageBreak/>
        <w:t xml:space="preserve">6.2 Diagrama de </w:t>
      </w:r>
      <w:r>
        <w:rPr>
          <w:rFonts w:ascii="Arial" w:hAnsi="Arial" w:cs="Arial"/>
          <w:b/>
          <w:color w:val="auto"/>
          <w:sz w:val="24"/>
        </w:rPr>
        <w:t>Classes</w:t>
      </w:r>
      <w:bookmarkEnd w:id="109"/>
    </w:p>
    <w:p w14:paraId="408AE939" w14:textId="459F5578" w:rsidR="00943C0F" w:rsidRPr="00943C0F" w:rsidRDefault="00943C0F" w:rsidP="00943C0F">
      <w:pPr>
        <w:spacing w:line="360" w:lineRule="auto"/>
        <w:jc w:val="both"/>
        <w:rPr>
          <w:rFonts w:ascii="Arial" w:hAnsi="Arial" w:cs="Arial"/>
          <w:sz w:val="24"/>
        </w:rPr>
      </w:pPr>
      <w:r>
        <w:tab/>
      </w:r>
      <w:r>
        <w:rPr>
          <w:rFonts w:ascii="Arial" w:hAnsi="Arial" w:cs="Arial"/>
          <w:sz w:val="24"/>
        </w:rPr>
        <w:t>A figura 13, demonstra o diagrama de classes, onde mostra a relação das telas (VIEW) do sistema e o banco</w:t>
      </w:r>
      <w:r w:rsidR="00F94B4E">
        <w:rPr>
          <w:rFonts w:ascii="Arial" w:hAnsi="Arial" w:cs="Arial"/>
          <w:sz w:val="24"/>
        </w:rPr>
        <w:t xml:space="preserve"> de dados</w:t>
      </w:r>
      <w:r>
        <w:rPr>
          <w:rFonts w:ascii="Arial" w:hAnsi="Arial" w:cs="Arial"/>
          <w:sz w:val="24"/>
        </w:rPr>
        <w:t xml:space="preserve"> (DAO).</w:t>
      </w:r>
    </w:p>
    <w:p w14:paraId="72A89934" w14:textId="0B4A1FBB" w:rsidR="00696A62" w:rsidRPr="00CD1936" w:rsidRDefault="00696A62" w:rsidP="00696A62">
      <w:pPr>
        <w:pStyle w:val="Legenda"/>
        <w:keepNext/>
        <w:jc w:val="center"/>
        <w:rPr>
          <w:rFonts w:ascii="Arial" w:hAnsi="Arial" w:cs="Arial"/>
          <w:i w:val="0"/>
          <w:color w:val="auto"/>
          <w:sz w:val="22"/>
          <w:szCs w:val="20"/>
        </w:rPr>
      </w:pPr>
      <w:bookmarkStart w:id="110" w:name="_Toc25156612"/>
      <w:r w:rsidRPr="00CD1936">
        <w:rPr>
          <w:rFonts w:ascii="Arial" w:hAnsi="Arial" w:cs="Arial"/>
          <w:i w:val="0"/>
          <w:color w:val="auto"/>
          <w:sz w:val="22"/>
          <w:szCs w:val="20"/>
        </w:rPr>
        <w:t xml:space="preserve">Figura </w:t>
      </w:r>
      <w:r w:rsidR="002E6BF6" w:rsidRPr="00CD1936">
        <w:rPr>
          <w:rFonts w:ascii="Arial" w:hAnsi="Arial" w:cs="Arial"/>
          <w:i w:val="0"/>
          <w:color w:val="auto"/>
          <w:sz w:val="22"/>
          <w:szCs w:val="20"/>
        </w:rPr>
        <w:fldChar w:fldCharType="begin"/>
      </w:r>
      <w:r w:rsidR="002E6BF6" w:rsidRPr="00CD1936">
        <w:rPr>
          <w:rFonts w:ascii="Arial" w:hAnsi="Arial" w:cs="Arial"/>
          <w:i w:val="0"/>
          <w:color w:val="auto"/>
          <w:sz w:val="22"/>
          <w:szCs w:val="20"/>
        </w:rPr>
        <w:instrText xml:space="preserve"> SEQ Figura \* ARABIC </w:instrText>
      </w:r>
      <w:r w:rsidR="002E6BF6" w:rsidRPr="00CD1936">
        <w:rPr>
          <w:rFonts w:ascii="Arial" w:hAnsi="Arial" w:cs="Arial"/>
          <w:i w:val="0"/>
          <w:color w:val="auto"/>
          <w:sz w:val="22"/>
          <w:szCs w:val="20"/>
        </w:rPr>
        <w:fldChar w:fldCharType="separate"/>
      </w:r>
      <w:r w:rsidR="00967E99">
        <w:rPr>
          <w:rFonts w:ascii="Arial" w:hAnsi="Arial" w:cs="Arial"/>
          <w:i w:val="0"/>
          <w:noProof/>
          <w:color w:val="auto"/>
          <w:sz w:val="22"/>
          <w:szCs w:val="20"/>
        </w:rPr>
        <w:t>40</w:t>
      </w:r>
      <w:r w:rsidR="002E6BF6" w:rsidRPr="00CD1936">
        <w:rPr>
          <w:rFonts w:ascii="Arial" w:hAnsi="Arial" w:cs="Arial"/>
          <w:i w:val="0"/>
          <w:color w:val="auto"/>
          <w:sz w:val="22"/>
          <w:szCs w:val="20"/>
        </w:rPr>
        <w:fldChar w:fldCharType="end"/>
      </w:r>
      <w:r w:rsidRPr="00CD1936">
        <w:rPr>
          <w:rFonts w:ascii="Arial" w:hAnsi="Arial" w:cs="Arial"/>
          <w:i w:val="0"/>
          <w:color w:val="auto"/>
          <w:sz w:val="22"/>
          <w:szCs w:val="20"/>
        </w:rPr>
        <w:t>- Diagrama de Classes do Sistema</w:t>
      </w:r>
      <w:bookmarkEnd w:id="110"/>
    </w:p>
    <w:p w14:paraId="193317D1" w14:textId="5B0B25E1" w:rsidR="00786C2C" w:rsidRDefault="001A4AAD" w:rsidP="00CD3032">
      <w:pPr>
        <w:spacing w:line="240" w:lineRule="auto"/>
        <w:jc w:val="center"/>
      </w:pPr>
      <w:r>
        <w:rPr>
          <w:noProof/>
        </w:rPr>
        <w:drawing>
          <wp:inline distT="0" distB="0" distL="0" distR="0" wp14:anchorId="00C12C25" wp14:editId="0794CE8E">
            <wp:extent cx="6156251" cy="2389611"/>
            <wp:effectExtent l="0" t="0" r="0" b="0"/>
            <wp:docPr id="3217" name="Imagem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6929" cy="2393756"/>
                    </a:xfrm>
                    <a:prstGeom prst="rect">
                      <a:avLst/>
                    </a:prstGeom>
                  </pic:spPr>
                </pic:pic>
              </a:graphicData>
            </a:graphic>
          </wp:inline>
        </w:drawing>
      </w:r>
    </w:p>
    <w:p w14:paraId="64905D5F" w14:textId="1A469C9A" w:rsidR="00F5629A" w:rsidRDefault="00CD3032" w:rsidP="00CD3032">
      <w:pPr>
        <w:spacing w:line="240" w:lineRule="auto"/>
        <w:jc w:val="center"/>
        <w:rPr>
          <w:noProof/>
        </w:rPr>
      </w:pPr>
      <w:r>
        <w:rPr>
          <w:noProof/>
        </w:rPr>
        <w:drawing>
          <wp:inline distT="0" distB="0" distL="0" distR="0" wp14:anchorId="21F282B5" wp14:editId="1E8E0F38">
            <wp:extent cx="6141571" cy="2838894"/>
            <wp:effectExtent l="0" t="0" r="0" b="0"/>
            <wp:docPr id="3218" name="Imagem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1492" cy="2848102"/>
                    </a:xfrm>
                    <a:prstGeom prst="rect">
                      <a:avLst/>
                    </a:prstGeom>
                  </pic:spPr>
                </pic:pic>
              </a:graphicData>
            </a:graphic>
          </wp:inline>
        </w:drawing>
      </w:r>
    </w:p>
    <w:p w14:paraId="6CC95C6B" w14:textId="26314B69" w:rsidR="00B1118D" w:rsidRDefault="00F5629A" w:rsidP="00F5629A">
      <w:pPr>
        <w:spacing w:line="360" w:lineRule="auto"/>
        <w:jc w:val="center"/>
        <w:rPr>
          <w:rFonts w:ascii="Arial" w:hAnsi="Arial" w:cs="Arial"/>
          <w:sz w:val="20"/>
          <w:szCs w:val="20"/>
        </w:rPr>
      </w:pPr>
      <w:r w:rsidRPr="00CD1936">
        <w:rPr>
          <w:rFonts w:ascii="Arial" w:hAnsi="Arial" w:cs="Arial"/>
        </w:rPr>
        <w:t xml:space="preserve">Fonte: </w:t>
      </w:r>
      <w:r w:rsidR="0035476F">
        <w:rPr>
          <w:rFonts w:ascii="Arial" w:hAnsi="Arial" w:cs="Arial"/>
        </w:rPr>
        <w:t>A</w:t>
      </w:r>
      <w:r w:rsidR="0035476F" w:rsidRPr="00CD1936">
        <w:rPr>
          <w:rFonts w:ascii="Arial" w:hAnsi="Arial" w:cs="Arial"/>
        </w:rPr>
        <w:t>utores</w:t>
      </w:r>
      <w:r w:rsidR="0035476F">
        <w:rPr>
          <w:rFonts w:ascii="Arial" w:hAnsi="Arial" w:cs="Arial"/>
        </w:rPr>
        <w:t xml:space="preserve"> (2019)</w:t>
      </w:r>
    </w:p>
    <w:p w14:paraId="78F1C2ED" w14:textId="77777777" w:rsidR="00B1118D" w:rsidRDefault="00B1118D" w:rsidP="00F5629A">
      <w:pPr>
        <w:spacing w:line="360" w:lineRule="auto"/>
        <w:jc w:val="center"/>
        <w:rPr>
          <w:rFonts w:ascii="Arial" w:hAnsi="Arial" w:cs="Arial"/>
          <w:sz w:val="20"/>
          <w:szCs w:val="20"/>
        </w:rPr>
      </w:pPr>
    </w:p>
    <w:p w14:paraId="36E31689" w14:textId="77777777" w:rsidR="00F87A34" w:rsidRPr="00B602CB" w:rsidRDefault="00F87A34" w:rsidP="00F5629A">
      <w:pPr>
        <w:spacing w:line="360" w:lineRule="auto"/>
        <w:jc w:val="center"/>
        <w:rPr>
          <w:rFonts w:ascii="Arial" w:hAnsi="Arial" w:cs="Arial"/>
          <w:sz w:val="20"/>
          <w:szCs w:val="20"/>
        </w:rPr>
      </w:pPr>
    </w:p>
    <w:p w14:paraId="57EE98FB" w14:textId="4AEAAA10" w:rsidR="005F58BB" w:rsidRDefault="00DA116E" w:rsidP="00F94B4E">
      <w:pPr>
        <w:spacing w:line="360" w:lineRule="auto"/>
        <w:rPr>
          <w:noProof/>
        </w:rPr>
      </w:pPr>
      <w:r>
        <w:rPr>
          <w:noProof/>
        </w:rPr>
        <w:t xml:space="preserve"> </w:t>
      </w:r>
    </w:p>
    <w:p w14:paraId="278B1609" w14:textId="77777777" w:rsidR="00CD3032" w:rsidRDefault="00CD3032" w:rsidP="00F94B4E">
      <w:pPr>
        <w:spacing w:line="360" w:lineRule="auto"/>
      </w:pPr>
    </w:p>
    <w:p w14:paraId="2DC7359A" w14:textId="670E6134" w:rsidR="00762F5E" w:rsidRDefault="00B1118D" w:rsidP="00B1118D">
      <w:pPr>
        <w:pStyle w:val="Ttulo2"/>
        <w:spacing w:line="360" w:lineRule="auto"/>
        <w:jc w:val="both"/>
        <w:rPr>
          <w:rFonts w:ascii="Arial" w:hAnsi="Arial" w:cs="Arial"/>
          <w:b/>
          <w:color w:val="auto"/>
          <w:sz w:val="24"/>
        </w:rPr>
      </w:pPr>
      <w:bookmarkStart w:id="111" w:name="_Toc25144019"/>
      <w:r w:rsidRPr="00B1118D">
        <w:rPr>
          <w:rFonts w:ascii="Arial" w:hAnsi="Arial" w:cs="Arial"/>
          <w:b/>
          <w:color w:val="auto"/>
          <w:sz w:val="24"/>
        </w:rPr>
        <w:lastRenderedPageBreak/>
        <w:t>6.3 Modelo Relacional</w:t>
      </w:r>
      <w:bookmarkEnd w:id="111"/>
    </w:p>
    <w:p w14:paraId="56F200A5" w14:textId="2B457A1E" w:rsidR="00B1118D" w:rsidRDefault="00B1118D" w:rsidP="00B1118D">
      <w:pPr>
        <w:spacing w:line="360" w:lineRule="auto"/>
        <w:jc w:val="both"/>
        <w:rPr>
          <w:rFonts w:ascii="Arial" w:hAnsi="Arial" w:cs="Arial"/>
          <w:sz w:val="24"/>
          <w:szCs w:val="24"/>
        </w:rPr>
      </w:pPr>
      <w:r>
        <w:rPr>
          <w:rFonts w:ascii="Arial" w:hAnsi="Arial" w:cs="Arial"/>
          <w:sz w:val="24"/>
          <w:szCs w:val="24"/>
        </w:rPr>
        <w:tab/>
        <w:t>O modelo relacional permite criar um modelo de dados representativo ou de implementação adequado a ser um modelo subentendido de um Sistema Gerenciador de Banco de Dados (SGBD), que se fundamenta no princípio em que os dados estão guardados em tabelas.</w:t>
      </w:r>
    </w:p>
    <w:p w14:paraId="49E0977A" w14:textId="5B4059BE" w:rsidR="0035476F" w:rsidRPr="0035476F" w:rsidRDefault="0035476F" w:rsidP="0035476F">
      <w:pPr>
        <w:pStyle w:val="Legenda"/>
        <w:jc w:val="center"/>
        <w:rPr>
          <w:rFonts w:ascii="Arial" w:hAnsi="Arial" w:cs="Arial"/>
          <w:i w:val="0"/>
          <w:iCs w:val="0"/>
          <w:color w:val="auto"/>
          <w:sz w:val="22"/>
          <w:szCs w:val="22"/>
        </w:rPr>
      </w:pPr>
      <w:bookmarkStart w:id="112" w:name="_Toc25156613"/>
      <w:r w:rsidRPr="0035476F">
        <w:rPr>
          <w:rFonts w:ascii="Arial" w:hAnsi="Arial" w:cs="Arial"/>
          <w:i w:val="0"/>
          <w:iCs w:val="0"/>
          <w:color w:val="auto"/>
          <w:sz w:val="22"/>
          <w:szCs w:val="22"/>
        </w:rPr>
        <w:t xml:space="preserve">Figura </w:t>
      </w:r>
      <w:r w:rsidRPr="0035476F">
        <w:rPr>
          <w:rFonts w:ascii="Arial" w:hAnsi="Arial" w:cs="Arial"/>
          <w:i w:val="0"/>
          <w:iCs w:val="0"/>
          <w:color w:val="auto"/>
          <w:sz w:val="22"/>
          <w:szCs w:val="22"/>
        </w:rPr>
        <w:fldChar w:fldCharType="begin"/>
      </w:r>
      <w:r w:rsidRPr="0035476F">
        <w:rPr>
          <w:rFonts w:ascii="Arial" w:hAnsi="Arial" w:cs="Arial"/>
          <w:i w:val="0"/>
          <w:iCs w:val="0"/>
          <w:color w:val="auto"/>
          <w:sz w:val="22"/>
          <w:szCs w:val="22"/>
        </w:rPr>
        <w:instrText xml:space="preserve"> SEQ Figura \* ARABIC </w:instrText>
      </w:r>
      <w:r w:rsidRPr="0035476F">
        <w:rPr>
          <w:rFonts w:ascii="Arial" w:hAnsi="Arial" w:cs="Arial"/>
          <w:i w:val="0"/>
          <w:iCs w:val="0"/>
          <w:color w:val="auto"/>
          <w:sz w:val="22"/>
          <w:szCs w:val="22"/>
        </w:rPr>
        <w:fldChar w:fldCharType="separate"/>
      </w:r>
      <w:r w:rsidR="00967E99">
        <w:rPr>
          <w:rFonts w:ascii="Arial" w:hAnsi="Arial" w:cs="Arial"/>
          <w:i w:val="0"/>
          <w:iCs w:val="0"/>
          <w:noProof/>
          <w:color w:val="auto"/>
          <w:sz w:val="22"/>
          <w:szCs w:val="22"/>
        </w:rPr>
        <w:t>41</w:t>
      </w:r>
      <w:r w:rsidRPr="0035476F">
        <w:rPr>
          <w:rFonts w:ascii="Arial" w:hAnsi="Arial" w:cs="Arial"/>
          <w:i w:val="0"/>
          <w:iCs w:val="0"/>
          <w:color w:val="auto"/>
          <w:sz w:val="22"/>
          <w:szCs w:val="22"/>
        </w:rPr>
        <w:fldChar w:fldCharType="end"/>
      </w:r>
      <w:r w:rsidRPr="0035476F">
        <w:rPr>
          <w:rFonts w:ascii="Arial" w:hAnsi="Arial" w:cs="Arial"/>
          <w:i w:val="0"/>
          <w:iCs w:val="0"/>
          <w:color w:val="auto"/>
          <w:sz w:val="22"/>
          <w:szCs w:val="22"/>
        </w:rPr>
        <w:t>-Modelo Relacional</w:t>
      </w:r>
      <w:bookmarkEnd w:id="112"/>
    </w:p>
    <w:p w14:paraId="09F8C981" w14:textId="661A7764" w:rsidR="00B1118D" w:rsidRPr="00B1118D" w:rsidRDefault="001D233F" w:rsidP="00B1118D">
      <w:pPr>
        <w:keepNext/>
        <w:spacing w:line="360" w:lineRule="auto"/>
        <w:jc w:val="center"/>
        <w:rPr>
          <w:rFonts w:ascii="Arial" w:hAnsi="Arial" w:cs="Arial"/>
          <w:sz w:val="24"/>
          <w:szCs w:val="24"/>
        </w:rPr>
      </w:pPr>
      <w:r>
        <w:rPr>
          <w:noProof/>
        </w:rPr>
        <w:drawing>
          <wp:inline distT="0" distB="0" distL="0" distR="0" wp14:anchorId="416487FE" wp14:editId="67954F92">
            <wp:extent cx="5760085" cy="5921375"/>
            <wp:effectExtent l="0" t="0" r="0" b="3175"/>
            <wp:docPr id="3219" name="Imagem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5921375"/>
                    </a:xfrm>
                    <a:prstGeom prst="rect">
                      <a:avLst/>
                    </a:prstGeom>
                  </pic:spPr>
                </pic:pic>
              </a:graphicData>
            </a:graphic>
          </wp:inline>
        </w:drawing>
      </w:r>
    </w:p>
    <w:p w14:paraId="481452C7" w14:textId="206331FD" w:rsidR="00B1118D" w:rsidRDefault="00B1118D" w:rsidP="00B1118D">
      <w:pPr>
        <w:jc w:val="center"/>
        <w:rPr>
          <w:rFonts w:ascii="Arial" w:hAnsi="Arial" w:cs="Arial"/>
        </w:rPr>
      </w:pPr>
      <w:r w:rsidRPr="00F575E7">
        <w:rPr>
          <w:rFonts w:ascii="Arial" w:hAnsi="Arial" w:cs="Arial"/>
          <w:sz w:val="20"/>
          <w:szCs w:val="20"/>
        </w:rPr>
        <w:t xml:space="preserve">Fonte: </w:t>
      </w:r>
      <w:r w:rsidR="0035476F">
        <w:rPr>
          <w:rFonts w:ascii="Arial" w:hAnsi="Arial" w:cs="Arial"/>
        </w:rPr>
        <w:t>A</w:t>
      </w:r>
      <w:r w:rsidR="0035476F" w:rsidRPr="00CD1936">
        <w:rPr>
          <w:rFonts w:ascii="Arial" w:hAnsi="Arial" w:cs="Arial"/>
        </w:rPr>
        <w:t>utores</w:t>
      </w:r>
      <w:r w:rsidR="0035476F">
        <w:rPr>
          <w:rFonts w:ascii="Arial" w:hAnsi="Arial" w:cs="Arial"/>
        </w:rPr>
        <w:t xml:space="preserve"> (2019)</w:t>
      </w:r>
    </w:p>
    <w:p w14:paraId="188177A7" w14:textId="77777777" w:rsidR="001D233F" w:rsidRDefault="001D233F" w:rsidP="00B1118D">
      <w:pPr>
        <w:jc w:val="center"/>
        <w:rPr>
          <w:rFonts w:ascii="Arial" w:hAnsi="Arial" w:cs="Arial"/>
        </w:rPr>
      </w:pPr>
    </w:p>
    <w:p w14:paraId="767F1C83" w14:textId="77777777" w:rsidR="001D233F" w:rsidRPr="00F575E7" w:rsidRDefault="001D233F" w:rsidP="00B1118D">
      <w:pPr>
        <w:jc w:val="center"/>
        <w:rPr>
          <w:rFonts w:ascii="Arial" w:hAnsi="Arial" w:cs="Arial"/>
          <w:sz w:val="20"/>
          <w:szCs w:val="20"/>
        </w:rPr>
      </w:pPr>
    </w:p>
    <w:p w14:paraId="06BEA789" w14:textId="7C6B0E1B" w:rsidR="00E34E11" w:rsidRPr="00EE2EB3" w:rsidRDefault="00E34E11" w:rsidP="00B1118D">
      <w:pPr>
        <w:spacing w:line="360" w:lineRule="auto"/>
        <w:jc w:val="both"/>
        <w:rPr>
          <w:rFonts w:ascii="Arial" w:hAnsi="Arial" w:cs="Arial"/>
          <w:sz w:val="28"/>
          <w:szCs w:val="28"/>
        </w:rPr>
      </w:pPr>
    </w:p>
    <w:sectPr w:rsidR="00E34E11" w:rsidRPr="00EE2EB3" w:rsidSect="007D394D">
      <w:headerReference w:type="default" r:id="rId69"/>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C22B5" w14:textId="77777777" w:rsidR="001810D5" w:rsidRDefault="001810D5" w:rsidP="00E34E11">
      <w:pPr>
        <w:spacing w:after="0" w:line="240" w:lineRule="auto"/>
      </w:pPr>
      <w:r>
        <w:separator/>
      </w:r>
    </w:p>
  </w:endnote>
  <w:endnote w:type="continuationSeparator" w:id="0">
    <w:p w14:paraId="56B47652" w14:textId="77777777" w:rsidR="001810D5" w:rsidRDefault="001810D5" w:rsidP="00E34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atoblack">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64907" w14:textId="77777777" w:rsidR="001810D5" w:rsidRDefault="001810D5" w:rsidP="00E34E11">
      <w:pPr>
        <w:spacing w:after="0" w:line="240" w:lineRule="auto"/>
      </w:pPr>
      <w:r>
        <w:separator/>
      </w:r>
    </w:p>
  </w:footnote>
  <w:footnote w:type="continuationSeparator" w:id="0">
    <w:p w14:paraId="4DB5B871" w14:textId="77777777" w:rsidR="001810D5" w:rsidRDefault="001810D5" w:rsidP="00E34E11">
      <w:pPr>
        <w:spacing w:after="0" w:line="240" w:lineRule="auto"/>
      </w:pPr>
      <w:r>
        <w:continuationSeparator/>
      </w:r>
    </w:p>
  </w:footnote>
  <w:footnote w:id="1">
    <w:p w14:paraId="60ECF64D" w14:textId="312F4949" w:rsidR="00C93339" w:rsidRDefault="00C93339">
      <w:pPr>
        <w:pStyle w:val="Textodenotaderodap"/>
      </w:pPr>
      <w:r>
        <w:rPr>
          <w:rStyle w:val="Refdenotaderodap"/>
        </w:rPr>
        <w:footnoteRef/>
      </w:r>
      <w:r>
        <w:t xml:space="preserve"> </w:t>
      </w:r>
      <w:r w:rsidRPr="00143B23">
        <w:rPr>
          <w:rStyle w:val="Refdenotaderodap"/>
          <w:rFonts w:ascii="Arial" w:hAnsi="Arial" w:cs="Arial"/>
        </w:rPr>
        <w:footnoteRef/>
      </w:r>
      <w:r w:rsidRPr="00143B23">
        <w:rPr>
          <w:rFonts w:ascii="Arial" w:hAnsi="Arial" w:cs="Arial"/>
        </w:rPr>
        <w:t xml:space="preserve"> Modal:  é a classificação dos tipos de transportes sendo separados por (Rodoviário, Ferroviário, Hidroviário, Dutoviário e Aéreo).</w:t>
      </w:r>
    </w:p>
  </w:footnote>
  <w:footnote w:id="2">
    <w:p w14:paraId="6EBACC32" w14:textId="54A2303C" w:rsidR="00C93339" w:rsidRPr="00143B23" w:rsidRDefault="00C93339">
      <w:pPr>
        <w:pStyle w:val="Textodenotaderodap"/>
      </w:pPr>
      <w:r w:rsidRPr="00143B23">
        <w:rPr>
          <w:rStyle w:val="Refdenotaderodap"/>
          <w:rFonts w:ascii="Arial" w:hAnsi="Arial" w:cs="Arial"/>
        </w:rPr>
        <w:footnoteRef/>
      </w:r>
      <w:r w:rsidRPr="00143B23">
        <w:rPr>
          <w:rFonts w:ascii="Arial" w:hAnsi="Arial" w:cs="Arial"/>
        </w:rPr>
        <w:t xml:space="preserve"> CNT: Confederação Nacional de Transporte</w:t>
      </w:r>
      <w:r w:rsidRPr="00143B23">
        <w:t>.</w:t>
      </w:r>
    </w:p>
  </w:footnote>
  <w:footnote w:id="3">
    <w:p w14:paraId="751BAD6A" w14:textId="00B8C6F4" w:rsidR="00C93339" w:rsidRDefault="00C93339" w:rsidP="006C66B7">
      <w:pPr>
        <w:pStyle w:val="Textodenotaderodap"/>
        <w:jc w:val="both"/>
      </w:pPr>
      <w:r w:rsidRPr="00143B23">
        <w:rPr>
          <w:rStyle w:val="Refdenotaderodap"/>
          <w:rFonts w:ascii="Arial" w:hAnsi="Arial" w:cs="Arial"/>
        </w:rPr>
        <w:footnoteRef/>
      </w:r>
      <w:r w:rsidRPr="00143B23">
        <w:rPr>
          <w:rFonts w:ascii="Arial" w:hAnsi="Arial" w:cs="Arial"/>
        </w:rPr>
        <w:t xml:space="preserve"> TKU: </w:t>
      </w:r>
      <w:r w:rsidRPr="00143B23">
        <w:rPr>
          <w:rFonts w:ascii="Arial" w:hAnsi="Arial" w:cs="Arial"/>
          <w:color w:val="222222"/>
          <w:shd w:val="clear" w:color="auto" w:fill="FFFFFF"/>
        </w:rPr>
        <w:t>é uma unidade física que mede esforço. Pode ser entendida como as toneladas úteis (ou seja, apenas o peso da carga, sem considerar a taxa dos equipamentos empregados) transportadas por quilômetro.</w:t>
      </w:r>
    </w:p>
  </w:footnote>
  <w:footnote w:id="4">
    <w:p w14:paraId="51D5F49A" w14:textId="4F8D511A" w:rsidR="00C93339" w:rsidRPr="00143B23" w:rsidRDefault="00C93339" w:rsidP="006C66B7">
      <w:pPr>
        <w:pStyle w:val="Textodenotaderodap"/>
        <w:jc w:val="both"/>
        <w:rPr>
          <w:rFonts w:ascii="Arial" w:hAnsi="Arial" w:cs="Arial"/>
        </w:rPr>
      </w:pPr>
      <w:r w:rsidRPr="00143B23">
        <w:rPr>
          <w:rStyle w:val="Refdenotaderodap"/>
          <w:rFonts w:ascii="Arial" w:hAnsi="Arial" w:cs="Arial"/>
        </w:rPr>
        <w:footnoteRef/>
      </w:r>
      <w:r w:rsidRPr="00143B23">
        <w:rPr>
          <w:rFonts w:ascii="Arial" w:hAnsi="Arial" w:cs="Arial"/>
        </w:rPr>
        <w:t xml:space="preserve"> Demanda: a quantidade de um bem ou serviço que os consumidores desejam adquirir por um preço definido pelo mercado.</w:t>
      </w:r>
    </w:p>
  </w:footnote>
  <w:footnote w:id="5">
    <w:p w14:paraId="07FDAD9E" w14:textId="2FCCA0DF" w:rsidR="00C93339" w:rsidRPr="00143B23" w:rsidRDefault="00C93339" w:rsidP="0022008E">
      <w:pPr>
        <w:pStyle w:val="Rodap"/>
        <w:rPr>
          <w:rFonts w:ascii="Arial" w:hAnsi="Arial" w:cs="Arial"/>
          <w:sz w:val="20"/>
          <w:szCs w:val="20"/>
        </w:rPr>
      </w:pPr>
      <w:r>
        <w:rPr>
          <w:rStyle w:val="Refdenotaderodap"/>
          <w:rFonts w:ascii="Arial" w:hAnsi="Arial" w:cs="Arial"/>
          <w:sz w:val="20"/>
          <w:szCs w:val="20"/>
        </w:rPr>
        <w:t>5</w:t>
      </w:r>
      <w:r w:rsidRPr="00143B23">
        <w:rPr>
          <w:rFonts w:ascii="Arial" w:hAnsi="Arial" w:cs="Arial"/>
          <w:sz w:val="20"/>
          <w:szCs w:val="20"/>
        </w:rPr>
        <w:t xml:space="preserve"> API: </w:t>
      </w:r>
      <w:r w:rsidRPr="00143B23">
        <w:rPr>
          <w:rFonts w:ascii="Arial" w:hAnsi="Arial" w:cs="Arial"/>
          <w:i/>
          <w:sz w:val="20"/>
          <w:szCs w:val="20"/>
        </w:rPr>
        <w:t>Application Programming Interface</w:t>
      </w:r>
      <w:r w:rsidRPr="00143B23">
        <w:rPr>
          <w:rFonts w:ascii="Arial" w:hAnsi="Arial" w:cs="Arial"/>
          <w:sz w:val="20"/>
          <w:szCs w:val="20"/>
        </w:rPr>
        <w:t xml:space="preserve"> (Interface de Programação de Aplicação).</w:t>
      </w:r>
    </w:p>
  </w:footnote>
  <w:footnote w:id="6">
    <w:p w14:paraId="1DC33C22" w14:textId="4650CC87" w:rsidR="00C93339" w:rsidRPr="00143B23" w:rsidRDefault="00C93339">
      <w:pPr>
        <w:pStyle w:val="Textodenotaderodap"/>
        <w:rPr>
          <w:rFonts w:ascii="Arial" w:hAnsi="Arial" w:cs="Arial"/>
        </w:rPr>
      </w:pPr>
      <w:r w:rsidRPr="00143B23">
        <w:rPr>
          <w:rStyle w:val="Refdenotaderodap"/>
          <w:rFonts w:ascii="Arial" w:hAnsi="Arial" w:cs="Arial"/>
        </w:rPr>
        <w:footnoteRef/>
      </w:r>
      <w:r>
        <w:rPr>
          <w:rFonts w:ascii="Arial" w:hAnsi="Arial" w:cs="Arial"/>
        </w:rPr>
        <w:t>UML:</w:t>
      </w:r>
      <w:r>
        <w:t xml:space="preserve"> </w:t>
      </w:r>
      <w:r w:rsidRPr="00143B23">
        <w:rPr>
          <w:rFonts w:ascii="Arial" w:hAnsi="Arial" w:cs="Arial"/>
          <w:bCs/>
        </w:rPr>
        <w:t>Unified Modeling Language</w:t>
      </w:r>
    </w:p>
  </w:footnote>
  <w:footnote w:id="7">
    <w:p w14:paraId="1041A04B" w14:textId="2C587723" w:rsidR="00C93339" w:rsidRDefault="00C93339">
      <w:pPr>
        <w:pStyle w:val="Textodenotaderodap"/>
      </w:pPr>
      <w:r>
        <w:rPr>
          <w:rStyle w:val="Refdenotaderodap"/>
        </w:rPr>
        <w:footnoteRef/>
      </w:r>
      <w:r>
        <w:t xml:space="preserve"> Ferramenta CASE: ferramenta baseada em computadores que auxiliam atividades de engenharia de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3081972"/>
      <w:docPartObj>
        <w:docPartGallery w:val="Page Numbers (Top of Page)"/>
        <w:docPartUnique/>
      </w:docPartObj>
    </w:sdtPr>
    <w:sdtContent>
      <w:p w14:paraId="6E48ED58" w14:textId="04FA6F02" w:rsidR="00C93339" w:rsidRDefault="00C93339">
        <w:pPr>
          <w:pStyle w:val="Cabealho"/>
          <w:jc w:val="right"/>
        </w:pPr>
        <w:r>
          <w:fldChar w:fldCharType="begin"/>
        </w:r>
        <w:r>
          <w:instrText>PAGE   \* MERGEFORMAT</w:instrText>
        </w:r>
        <w:r>
          <w:fldChar w:fldCharType="separate"/>
        </w:r>
        <w:r>
          <w:rPr>
            <w:noProof/>
          </w:rPr>
          <w:t>41</w:t>
        </w:r>
        <w:r>
          <w:fldChar w:fldCharType="end"/>
        </w:r>
      </w:p>
    </w:sdtContent>
  </w:sdt>
  <w:p w14:paraId="47C5AB63" w14:textId="77777777" w:rsidR="00C93339" w:rsidRDefault="00C9333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470BC"/>
    <w:multiLevelType w:val="hybridMultilevel"/>
    <w:tmpl w:val="4B7E8BA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DC42957"/>
    <w:multiLevelType w:val="multilevel"/>
    <w:tmpl w:val="26B0B196"/>
    <w:lvl w:ilvl="0">
      <w:start w:val="1"/>
      <w:numFmt w:val="decimal"/>
      <w:lvlText w:val="%1."/>
      <w:lvlJc w:val="left"/>
      <w:pPr>
        <w:ind w:left="360" w:hanging="360"/>
      </w:pPr>
      <w:rPr>
        <w:b/>
        <w:sz w:val="24"/>
      </w:rPr>
    </w:lvl>
    <w:lvl w:ilvl="1">
      <w:start w:val="1"/>
      <w:numFmt w:val="decimal"/>
      <w:lvlText w:val="%1.%2."/>
      <w:lvlJc w:val="left"/>
      <w:pPr>
        <w:ind w:left="792" w:hanging="432"/>
      </w:pPr>
      <w:rPr>
        <w:rFonts w:ascii="Arial" w:hAnsi="Arial" w:cs="Arial" w:hint="default"/>
        <w:b w:val="0"/>
        <w:sz w:val="24"/>
        <w:szCs w:val="20"/>
      </w:rPr>
    </w:lvl>
    <w:lvl w:ilvl="2">
      <w:start w:val="1"/>
      <w:numFmt w:val="decimal"/>
      <w:lvlText w:val="%1.%2.%3."/>
      <w:lvlJc w:val="left"/>
      <w:pPr>
        <w:ind w:left="1224" w:hanging="504"/>
      </w:pPr>
      <w:rPr>
        <w:rFonts w:ascii="Arial" w:hAnsi="Arial" w:cs="Arial" w:hint="default"/>
        <w:b w:val="0"/>
      </w:rPr>
    </w:lvl>
    <w:lvl w:ilvl="3">
      <w:start w:val="1"/>
      <w:numFmt w:val="decimal"/>
      <w:lvlText w:val="%1.%2.%3.%4."/>
      <w:lvlJc w:val="left"/>
      <w:pPr>
        <w:ind w:left="1728" w:hanging="648"/>
      </w:pPr>
      <w:rPr>
        <w:rFonts w:ascii="Arial" w:hAnsi="Arial" w:cs="Arial" w:hint="default"/>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2ED1AB2"/>
    <w:multiLevelType w:val="hybridMultilevel"/>
    <w:tmpl w:val="AC8C10F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ovana Franklin Pereira Castro">
    <w15:presenceInfo w15:providerId="Windows Live" w15:userId="05922cb0af18cb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E11"/>
    <w:rsid w:val="00020353"/>
    <w:rsid w:val="00033E2C"/>
    <w:rsid w:val="00040B31"/>
    <w:rsid w:val="00047C0B"/>
    <w:rsid w:val="0005499B"/>
    <w:rsid w:val="000568D4"/>
    <w:rsid w:val="00062C71"/>
    <w:rsid w:val="0006793D"/>
    <w:rsid w:val="0007010E"/>
    <w:rsid w:val="000722BE"/>
    <w:rsid w:val="00072623"/>
    <w:rsid w:val="00080083"/>
    <w:rsid w:val="00080EC7"/>
    <w:rsid w:val="000857C2"/>
    <w:rsid w:val="00091B60"/>
    <w:rsid w:val="0009627F"/>
    <w:rsid w:val="000C67B2"/>
    <w:rsid w:val="000D0BD4"/>
    <w:rsid w:val="000D2742"/>
    <w:rsid w:val="000F1DF7"/>
    <w:rsid w:val="000F69B1"/>
    <w:rsid w:val="000F6EA2"/>
    <w:rsid w:val="00105491"/>
    <w:rsid w:val="001072C9"/>
    <w:rsid w:val="0011164A"/>
    <w:rsid w:val="00113B3D"/>
    <w:rsid w:val="00115A6B"/>
    <w:rsid w:val="001207A2"/>
    <w:rsid w:val="001211C4"/>
    <w:rsid w:val="00126DDF"/>
    <w:rsid w:val="00133C2E"/>
    <w:rsid w:val="00143971"/>
    <w:rsid w:val="00143B23"/>
    <w:rsid w:val="001529FB"/>
    <w:rsid w:val="0015618F"/>
    <w:rsid w:val="0016031E"/>
    <w:rsid w:val="00167820"/>
    <w:rsid w:val="00167C73"/>
    <w:rsid w:val="00170D4B"/>
    <w:rsid w:val="001719AD"/>
    <w:rsid w:val="0017393F"/>
    <w:rsid w:val="001810D5"/>
    <w:rsid w:val="00181FFC"/>
    <w:rsid w:val="001839D8"/>
    <w:rsid w:val="00186ECB"/>
    <w:rsid w:val="00193407"/>
    <w:rsid w:val="00195112"/>
    <w:rsid w:val="001A4AAD"/>
    <w:rsid w:val="001A5887"/>
    <w:rsid w:val="001B4EF4"/>
    <w:rsid w:val="001C356E"/>
    <w:rsid w:val="001D233F"/>
    <w:rsid w:val="001D3018"/>
    <w:rsid w:val="001E69E4"/>
    <w:rsid w:val="00200CC1"/>
    <w:rsid w:val="00205767"/>
    <w:rsid w:val="0020636A"/>
    <w:rsid w:val="002159D1"/>
    <w:rsid w:val="0022008E"/>
    <w:rsid w:val="00230F0D"/>
    <w:rsid w:val="00232F70"/>
    <w:rsid w:val="00237CBE"/>
    <w:rsid w:val="00247B16"/>
    <w:rsid w:val="002564AB"/>
    <w:rsid w:val="00267115"/>
    <w:rsid w:val="00272984"/>
    <w:rsid w:val="002734A3"/>
    <w:rsid w:val="002734ED"/>
    <w:rsid w:val="00273F2C"/>
    <w:rsid w:val="00283EB7"/>
    <w:rsid w:val="00287291"/>
    <w:rsid w:val="002878E6"/>
    <w:rsid w:val="0029289F"/>
    <w:rsid w:val="002B2E38"/>
    <w:rsid w:val="002C784B"/>
    <w:rsid w:val="002D031E"/>
    <w:rsid w:val="002E49DB"/>
    <w:rsid w:val="002E6BF6"/>
    <w:rsid w:val="002F23F0"/>
    <w:rsid w:val="002F3FBA"/>
    <w:rsid w:val="002F4954"/>
    <w:rsid w:val="00301E0A"/>
    <w:rsid w:val="00304785"/>
    <w:rsid w:val="00307EAF"/>
    <w:rsid w:val="00310603"/>
    <w:rsid w:val="00313427"/>
    <w:rsid w:val="00317AB3"/>
    <w:rsid w:val="00317DFD"/>
    <w:rsid w:val="00322B24"/>
    <w:rsid w:val="00324634"/>
    <w:rsid w:val="00331758"/>
    <w:rsid w:val="003424AE"/>
    <w:rsid w:val="00343BB4"/>
    <w:rsid w:val="0035476F"/>
    <w:rsid w:val="00365005"/>
    <w:rsid w:val="003711E9"/>
    <w:rsid w:val="00391184"/>
    <w:rsid w:val="003967C5"/>
    <w:rsid w:val="00396A3C"/>
    <w:rsid w:val="003B4E31"/>
    <w:rsid w:val="003C5779"/>
    <w:rsid w:val="003C73A1"/>
    <w:rsid w:val="003D1622"/>
    <w:rsid w:val="003D1A78"/>
    <w:rsid w:val="003E0548"/>
    <w:rsid w:val="003F0CF2"/>
    <w:rsid w:val="0042175B"/>
    <w:rsid w:val="00430E44"/>
    <w:rsid w:val="00431689"/>
    <w:rsid w:val="00434AC6"/>
    <w:rsid w:val="00442AB1"/>
    <w:rsid w:val="00445970"/>
    <w:rsid w:val="004478A7"/>
    <w:rsid w:val="00455A64"/>
    <w:rsid w:val="0045696E"/>
    <w:rsid w:val="00472029"/>
    <w:rsid w:val="00474A0E"/>
    <w:rsid w:val="00475EFB"/>
    <w:rsid w:val="00481CBC"/>
    <w:rsid w:val="00491FDD"/>
    <w:rsid w:val="004957D2"/>
    <w:rsid w:val="00495A8A"/>
    <w:rsid w:val="004A10CB"/>
    <w:rsid w:val="004A327F"/>
    <w:rsid w:val="004A4107"/>
    <w:rsid w:val="004A763E"/>
    <w:rsid w:val="004B25DA"/>
    <w:rsid w:val="004B5637"/>
    <w:rsid w:val="004C1202"/>
    <w:rsid w:val="004D6F90"/>
    <w:rsid w:val="004F7B03"/>
    <w:rsid w:val="005121F2"/>
    <w:rsid w:val="00514FB9"/>
    <w:rsid w:val="005153AC"/>
    <w:rsid w:val="00531057"/>
    <w:rsid w:val="0053321C"/>
    <w:rsid w:val="00536546"/>
    <w:rsid w:val="00536878"/>
    <w:rsid w:val="00536B6E"/>
    <w:rsid w:val="00543D3A"/>
    <w:rsid w:val="005507EE"/>
    <w:rsid w:val="005551BF"/>
    <w:rsid w:val="00560F41"/>
    <w:rsid w:val="00566475"/>
    <w:rsid w:val="00570D6A"/>
    <w:rsid w:val="005801AE"/>
    <w:rsid w:val="0058170E"/>
    <w:rsid w:val="00594E8A"/>
    <w:rsid w:val="005975DB"/>
    <w:rsid w:val="005A0901"/>
    <w:rsid w:val="005A33B2"/>
    <w:rsid w:val="005A37CA"/>
    <w:rsid w:val="005A4D36"/>
    <w:rsid w:val="005A5779"/>
    <w:rsid w:val="005A62C2"/>
    <w:rsid w:val="005B39C6"/>
    <w:rsid w:val="005C7AFC"/>
    <w:rsid w:val="005E28EA"/>
    <w:rsid w:val="005E4DAC"/>
    <w:rsid w:val="005F58BB"/>
    <w:rsid w:val="006014F5"/>
    <w:rsid w:val="00602574"/>
    <w:rsid w:val="00607B62"/>
    <w:rsid w:val="00615C75"/>
    <w:rsid w:val="00616016"/>
    <w:rsid w:val="0063305F"/>
    <w:rsid w:val="00634884"/>
    <w:rsid w:val="00634FBF"/>
    <w:rsid w:val="00635221"/>
    <w:rsid w:val="0063788B"/>
    <w:rsid w:val="006435EE"/>
    <w:rsid w:val="00644B69"/>
    <w:rsid w:val="00651742"/>
    <w:rsid w:val="00655055"/>
    <w:rsid w:val="006604E8"/>
    <w:rsid w:val="006809BD"/>
    <w:rsid w:val="00681984"/>
    <w:rsid w:val="00685CD5"/>
    <w:rsid w:val="00696A62"/>
    <w:rsid w:val="006970EC"/>
    <w:rsid w:val="006A0033"/>
    <w:rsid w:val="006A1CF2"/>
    <w:rsid w:val="006B0408"/>
    <w:rsid w:val="006B2E12"/>
    <w:rsid w:val="006B433F"/>
    <w:rsid w:val="006C5F80"/>
    <w:rsid w:val="006C66B7"/>
    <w:rsid w:val="006D30C8"/>
    <w:rsid w:val="006D3D4B"/>
    <w:rsid w:val="006D68A5"/>
    <w:rsid w:val="006E3375"/>
    <w:rsid w:val="006E548D"/>
    <w:rsid w:val="006F0D7E"/>
    <w:rsid w:val="007017BB"/>
    <w:rsid w:val="00715B83"/>
    <w:rsid w:val="007160E9"/>
    <w:rsid w:val="0073299C"/>
    <w:rsid w:val="0074036B"/>
    <w:rsid w:val="00744700"/>
    <w:rsid w:val="00744C94"/>
    <w:rsid w:val="00745C27"/>
    <w:rsid w:val="00752D90"/>
    <w:rsid w:val="00760772"/>
    <w:rsid w:val="00762F5E"/>
    <w:rsid w:val="00767358"/>
    <w:rsid w:val="00767BFE"/>
    <w:rsid w:val="00777A2C"/>
    <w:rsid w:val="00786C2C"/>
    <w:rsid w:val="00792154"/>
    <w:rsid w:val="007A0192"/>
    <w:rsid w:val="007A0A60"/>
    <w:rsid w:val="007A0C1C"/>
    <w:rsid w:val="007A6CF0"/>
    <w:rsid w:val="007C146E"/>
    <w:rsid w:val="007D394D"/>
    <w:rsid w:val="007E7E05"/>
    <w:rsid w:val="007F567D"/>
    <w:rsid w:val="00800996"/>
    <w:rsid w:val="00801D19"/>
    <w:rsid w:val="008069E2"/>
    <w:rsid w:val="00807119"/>
    <w:rsid w:val="0080736B"/>
    <w:rsid w:val="00816E0B"/>
    <w:rsid w:val="008256DF"/>
    <w:rsid w:val="00833154"/>
    <w:rsid w:val="00846602"/>
    <w:rsid w:val="0084726D"/>
    <w:rsid w:val="008475F5"/>
    <w:rsid w:val="008510E6"/>
    <w:rsid w:val="00856F7C"/>
    <w:rsid w:val="008605E4"/>
    <w:rsid w:val="008874A1"/>
    <w:rsid w:val="00887742"/>
    <w:rsid w:val="00887936"/>
    <w:rsid w:val="00897972"/>
    <w:rsid w:val="00897B57"/>
    <w:rsid w:val="008A6228"/>
    <w:rsid w:val="008A75C8"/>
    <w:rsid w:val="008B12A7"/>
    <w:rsid w:val="008C4748"/>
    <w:rsid w:val="008D29BD"/>
    <w:rsid w:val="008D2FA2"/>
    <w:rsid w:val="008D73BE"/>
    <w:rsid w:val="008E1218"/>
    <w:rsid w:val="008E1C88"/>
    <w:rsid w:val="008E3223"/>
    <w:rsid w:val="008E6114"/>
    <w:rsid w:val="008F3DC9"/>
    <w:rsid w:val="008F504D"/>
    <w:rsid w:val="008F5EED"/>
    <w:rsid w:val="00906135"/>
    <w:rsid w:val="00912BBE"/>
    <w:rsid w:val="00914136"/>
    <w:rsid w:val="00915290"/>
    <w:rsid w:val="00924AD6"/>
    <w:rsid w:val="009252AB"/>
    <w:rsid w:val="00930681"/>
    <w:rsid w:val="00931D17"/>
    <w:rsid w:val="00935389"/>
    <w:rsid w:val="0093770F"/>
    <w:rsid w:val="00942E5D"/>
    <w:rsid w:val="00943C0F"/>
    <w:rsid w:val="00946E5F"/>
    <w:rsid w:val="009529F3"/>
    <w:rsid w:val="009624D6"/>
    <w:rsid w:val="00966BD3"/>
    <w:rsid w:val="00967E99"/>
    <w:rsid w:val="00970D6C"/>
    <w:rsid w:val="00980F8C"/>
    <w:rsid w:val="00981970"/>
    <w:rsid w:val="009827A1"/>
    <w:rsid w:val="009871D3"/>
    <w:rsid w:val="00991308"/>
    <w:rsid w:val="009A1ACF"/>
    <w:rsid w:val="009A26C4"/>
    <w:rsid w:val="009B6FFA"/>
    <w:rsid w:val="009C0FCC"/>
    <w:rsid w:val="009D08AD"/>
    <w:rsid w:val="009D4892"/>
    <w:rsid w:val="009E2E4B"/>
    <w:rsid w:val="009E2F8B"/>
    <w:rsid w:val="009E5C97"/>
    <w:rsid w:val="009F3DED"/>
    <w:rsid w:val="00A025C8"/>
    <w:rsid w:val="00A052A6"/>
    <w:rsid w:val="00A05867"/>
    <w:rsid w:val="00A05AEC"/>
    <w:rsid w:val="00A06F94"/>
    <w:rsid w:val="00A10D10"/>
    <w:rsid w:val="00A10DDE"/>
    <w:rsid w:val="00A11264"/>
    <w:rsid w:val="00A12D9C"/>
    <w:rsid w:val="00A164D3"/>
    <w:rsid w:val="00A26AD7"/>
    <w:rsid w:val="00A35035"/>
    <w:rsid w:val="00A367F6"/>
    <w:rsid w:val="00A45DCD"/>
    <w:rsid w:val="00A50795"/>
    <w:rsid w:val="00A53C45"/>
    <w:rsid w:val="00A56D8E"/>
    <w:rsid w:val="00A609CB"/>
    <w:rsid w:val="00A82B41"/>
    <w:rsid w:val="00A9274C"/>
    <w:rsid w:val="00A96EE9"/>
    <w:rsid w:val="00AA44D3"/>
    <w:rsid w:val="00AB63C4"/>
    <w:rsid w:val="00AC25F9"/>
    <w:rsid w:val="00AD2CC7"/>
    <w:rsid w:val="00AD5ECF"/>
    <w:rsid w:val="00AD60E2"/>
    <w:rsid w:val="00AE02E5"/>
    <w:rsid w:val="00AE31D1"/>
    <w:rsid w:val="00AE534B"/>
    <w:rsid w:val="00AE5CA7"/>
    <w:rsid w:val="00AE6293"/>
    <w:rsid w:val="00AF37FE"/>
    <w:rsid w:val="00AF39D4"/>
    <w:rsid w:val="00AF3F0A"/>
    <w:rsid w:val="00AF69DC"/>
    <w:rsid w:val="00AF73B3"/>
    <w:rsid w:val="00B0788D"/>
    <w:rsid w:val="00B1118D"/>
    <w:rsid w:val="00B141A8"/>
    <w:rsid w:val="00B14AB4"/>
    <w:rsid w:val="00B15079"/>
    <w:rsid w:val="00B24E02"/>
    <w:rsid w:val="00B2709A"/>
    <w:rsid w:val="00B55BA4"/>
    <w:rsid w:val="00B71061"/>
    <w:rsid w:val="00B73693"/>
    <w:rsid w:val="00B85D75"/>
    <w:rsid w:val="00BA4AB0"/>
    <w:rsid w:val="00BB5140"/>
    <w:rsid w:val="00BC17AC"/>
    <w:rsid w:val="00BC4B7E"/>
    <w:rsid w:val="00BE09EE"/>
    <w:rsid w:val="00BE16DF"/>
    <w:rsid w:val="00BE5755"/>
    <w:rsid w:val="00C01BC6"/>
    <w:rsid w:val="00C06315"/>
    <w:rsid w:val="00C07367"/>
    <w:rsid w:val="00C10ABA"/>
    <w:rsid w:val="00C16988"/>
    <w:rsid w:val="00C21F92"/>
    <w:rsid w:val="00C2237F"/>
    <w:rsid w:val="00C2477C"/>
    <w:rsid w:val="00C31A10"/>
    <w:rsid w:val="00C4267B"/>
    <w:rsid w:val="00C47EC9"/>
    <w:rsid w:val="00C51A73"/>
    <w:rsid w:val="00C52137"/>
    <w:rsid w:val="00C52417"/>
    <w:rsid w:val="00C52C97"/>
    <w:rsid w:val="00C57500"/>
    <w:rsid w:val="00C57D95"/>
    <w:rsid w:val="00C61278"/>
    <w:rsid w:val="00C716F2"/>
    <w:rsid w:val="00C7549C"/>
    <w:rsid w:val="00C80739"/>
    <w:rsid w:val="00C93339"/>
    <w:rsid w:val="00C94745"/>
    <w:rsid w:val="00C96B84"/>
    <w:rsid w:val="00C96BAF"/>
    <w:rsid w:val="00CA08A0"/>
    <w:rsid w:val="00CB6F2C"/>
    <w:rsid w:val="00CB74D8"/>
    <w:rsid w:val="00CB7B97"/>
    <w:rsid w:val="00CC62D4"/>
    <w:rsid w:val="00CD12C2"/>
    <w:rsid w:val="00CD1936"/>
    <w:rsid w:val="00CD3032"/>
    <w:rsid w:val="00CD697F"/>
    <w:rsid w:val="00CE0C52"/>
    <w:rsid w:val="00CF0435"/>
    <w:rsid w:val="00CF5534"/>
    <w:rsid w:val="00D0087C"/>
    <w:rsid w:val="00D15679"/>
    <w:rsid w:val="00D179CD"/>
    <w:rsid w:val="00D23C06"/>
    <w:rsid w:val="00D33A27"/>
    <w:rsid w:val="00D40ACB"/>
    <w:rsid w:val="00D52D02"/>
    <w:rsid w:val="00D560A5"/>
    <w:rsid w:val="00D843C6"/>
    <w:rsid w:val="00D94D71"/>
    <w:rsid w:val="00D96271"/>
    <w:rsid w:val="00DA116E"/>
    <w:rsid w:val="00DA3BAC"/>
    <w:rsid w:val="00DA751F"/>
    <w:rsid w:val="00DB1DFF"/>
    <w:rsid w:val="00DB61DF"/>
    <w:rsid w:val="00DB6A4F"/>
    <w:rsid w:val="00DC2A62"/>
    <w:rsid w:val="00DE0E79"/>
    <w:rsid w:val="00DE21E9"/>
    <w:rsid w:val="00DE57D3"/>
    <w:rsid w:val="00DF39F1"/>
    <w:rsid w:val="00DF42E6"/>
    <w:rsid w:val="00DF54AE"/>
    <w:rsid w:val="00DF5796"/>
    <w:rsid w:val="00DF5DE8"/>
    <w:rsid w:val="00E048F8"/>
    <w:rsid w:val="00E04F3D"/>
    <w:rsid w:val="00E101C9"/>
    <w:rsid w:val="00E10418"/>
    <w:rsid w:val="00E27099"/>
    <w:rsid w:val="00E33AF1"/>
    <w:rsid w:val="00E34E11"/>
    <w:rsid w:val="00E50B90"/>
    <w:rsid w:val="00E51EA6"/>
    <w:rsid w:val="00E607F2"/>
    <w:rsid w:val="00E64338"/>
    <w:rsid w:val="00E730C9"/>
    <w:rsid w:val="00E73ECE"/>
    <w:rsid w:val="00E7725D"/>
    <w:rsid w:val="00E82302"/>
    <w:rsid w:val="00E914C5"/>
    <w:rsid w:val="00EB177C"/>
    <w:rsid w:val="00EB19B9"/>
    <w:rsid w:val="00EB2FEC"/>
    <w:rsid w:val="00EC04A4"/>
    <w:rsid w:val="00EC106A"/>
    <w:rsid w:val="00EC69A7"/>
    <w:rsid w:val="00ED4213"/>
    <w:rsid w:val="00ED6D90"/>
    <w:rsid w:val="00EE2DF4"/>
    <w:rsid w:val="00EE2EB3"/>
    <w:rsid w:val="00F0119C"/>
    <w:rsid w:val="00F02215"/>
    <w:rsid w:val="00F07EC7"/>
    <w:rsid w:val="00F1124E"/>
    <w:rsid w:val="00F15AF2"/>
    <w:rsid w:val="00F17866"/>
    <w:rsid w:val="00F25F6A"/>
    <w:rsid w:val="00F3555F"/>
    <w:rsid w:val="00F45496"/>
    <w:rsid w:val="00F5629A"/>
    <w:rsid w:val="00F575E7"/>
    <w:rsid w:val="00F57B77"/>
    <w:rsid w:val="00F701E9"/>
    <w:rsid w:val="00F73349"/>
    <w:rsid w:val="00F8794C"/>
    <w:rsid w:val="00F87A34"/>
    <w:rsid w:val="00F94B4E"/>
    <w:rsid w:val="00F97DF6"/>
    <w:rsid w:val="00FB034F"/>
    <w:rsid w:val="00FB2362"/>
    <w:rsid w:val="00FB79F1"/>
    <w:rsid w:val="00FC1C16"/>
    <w:rsid w:val="00FD643B"/>
    <w:rsid w:val="00FE3B04"/>
    <w:rsid w:val="00FF238A"/>
    <w:rsid w:val="00FF2A59"/>
    <w:rsid w:val="00FF4274"/>
    <w:rsid w:val="00FF58C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C50CB"/>
  <w15:docId w15:val="{ABA3F98B-1D64-43E5-AF52-A585094C9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8E"/>
    <w:pPr>
      <w:spacing w:line="256" w:lineRule="auto"/>
    </w:pPr>
  </w:style>
  <w:style w:type="paragraph" w:styleId="Ttulo1">
    <w:name w:val="heading 1"/>
    <w:basedOn w:val="Normal"/>
    <w:next w:val="Normal"/>
    <w:link w:val="Ttulo1Char"/>
    <w:uiPriority w:val="9"/>
    <w:qFormat/>
    <w:rsid w:val="00E34E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E34E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34E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DA75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CD12C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unhideWhenUsed/>
    <w:qFormat/>
    <w:rsid w:val="005121F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34E1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E34E11"/>
    <w:pPr>
      <w:spacing w:line="259" w:lineRule="auto"/>
      <w:outlineLvl w:val="9"/>
    </w:pPr>
    <w:rPr>
      <w:lang w:eastAsia="pt-BR"/>
    </w:rPr>
  </w:style>
  <w:style w:type="character" w:styleId="Refdecomentrio">
    <w:name w:val="annotation reference"/>
    <w:basedOn w:val="Fontepargpadro"/>
    <w:uiPriority w:val="99"/>
    <w:semiHidden/>
    <w:unhideWhenUsed/>
    <w:rsid w:val="00E34E11"/>
    <w:rPr>
      <w:sz w:val="16"/>
      <w:szCs w:val="16"/>
    </w:rPr>
  </w:style>
  <w:style w:type="paragraph" w:styleId="Textodecomentrio">
    <w:name w:val="annotation text"/>
    <w:basedOn w:val="Normal"/>
    <w:link w:val="TextodecomentrioChar"/>
    <w:uiPriority w:val="99"/>
    <w:unhideWhenUsed/>
    <w:rsid w:val="00E34E11"/>
    <w:pPr>
      <w:spacing w:line="240" w:lineRule="auto"/>
    </w:pPr>
    <w:rPr>
      <w:sz w:val="20"/>
      <w:szCs w:val="20"/>
    </w:rPr>
  </w:style>
  <w:style w:type="character" w:customStyle="1" w:styleId="TextodecomentrioChar">
    <w:name w:val="Texto de comentário Char"/>
    <w:basedOn w:val="Fontepargpadro"/>
    <w:link w:val="Textodecomentrio"/>
    <w:uiPriority w:val="99"/>
    <w:rsid w:val="00E34E11"/>
    <w:rPr>
      <w:sz w:val="20"/>
      <w:szCs w:val="20"/>
    </w:rPr>
  </w:style>
  <w:style w:type="paragraph" w:styleId="Textodebalo">
    <w:name w:val="Balloon Text"/>
    <w:basedOn w:val="Normal"/>
    <w:link w:val="TextodebaloChar"/>
    <w:uiPriority w:val="99"/>
    <w:semiHidden/>
    <w:unhideWhenUsed/>
    <w:rsid w:val="00E34E1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4E11"/>
    <w:rPr>
      <w:rFonts w:ascii="Segoe UI" w:hAnsi="Segoe UI" w:cs="Segoe UI"/>
      <w:sz w:val="18"/>
      <w:szCs w:val="18"/>
    </w:rPr>
  </w:style>
  <w:style w:type="paragraph" w:styleId="Sumrio1">
    <w:name w:val="toc 1"/>
    <w:basedOn w:val="Normal"/>
    <w:next w:val="Normal"/>
    <w:autoRedefine/>
    <w:uiPriority w:val="39"/>
    <w:unhideWhenUsed/>
    <w:rsid w:val="00E34E11"/>
    <w:pPr>
      <w:spacing w:after="100"/>
    </w:pPr>
  </w:style>
  <w:style w:type="character" w:styleId="Hyperlink">
    <w:name w:val="Hyperlink"/>
    <w:basedOn w:val="Fontepargpadro"/>
    <w:uiPriority w:val="99"/>
    <w:unhideWhenUsed/>
    <w:rsid w:val="00E34E11"/>
    <w:rPr>
      <w:color w:val="0563C1" w:themeColor="hyperlink"/>
      <w:u w:val="single"/>
    </w:rPr>
  </w:style>
  <w:style w:type="character" w:customStyle="1" w:styleId="Ttulo2Char">
    <w:name w:val="Título 2 Char"/>
    <w:basedOn w:val="Fontepargpadro"/>
    <w:link w:val="Ttulo2"/>
    <w:uiPriority w:val="9"/>
    <w:rsid w:val="00E34E11"/>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E34E11"/>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E34E11"/>
    <w:pPr>
      <w:spacing w:after="200" w:line="240" w:lineRule="auto"/>
    </w:pPr>
    <w:rPr>
      <w:i/>
      <w:iCs/>
      <w:color w:val="44546A" w:themeColor="text2"/>
      <w:sz w:val="18"/>
      <w:szCs w:val="18"/>
    </w:rPr>
  </w:style>
  <w:style w:type="paragraph" w:styleId="Textodenotaderodap">
    <w:name w:val="footnote text"/>
    <w:basedOn w:val="Normal"/>
    <w:link w:val="TextodenotaderodapChar"/>
    <w:uiPriority w:val="99"/>
    <w:semiHidden/>
    <w:unhideWhenUsed/>
    <w:rsid w:val="00E34E1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34E11"/>
    <w:rPr>
      <w:sz w:val="20"/>
      <w:szCs w:val="20"/>
    </w:rPr>
  </w:style>
  <w:style w:type="character" w:styleId="Refdenotaderodap">
    <w:name w:val="footnote reference"/>
    <w:basedOn w:val="Fontepargpadro"/>
    <w:uiPriority w:val="99"/>
    <w:semiHidden/>
    <w:unhideWhenUsed/>
    <w:rsid w:val="00E34E11"/>
    <w:rPr>
      <w:vertAlign w:val="superscript"/>
    </w:rPr>
  </w:style>
  <w:style w:type="paragraph" w:styleId="Rodap">
    <w:name w:val="footer"/>
    <w:basedOn w:val="Normal"/>
    <w:link w:val="RodapChar"/>
    <w:uiPriority w:val="99"/>
    <w:unhideWhenUsed/>
    <w:rsid w:val="00E34E11"/>
    <w:pPr>
      <w:tabs>
        <w:tab w:val="center" w:pos="4252"/>
        <w:tab w:val="right" w:pos="8504"/>
      </w:tabs>
      <w:spacing w:after="0" w:line="240" w:lineRule="auto"/>
    </w:pPr>
  </w:style>
  <w:style w:type="character" w:customStyle="1" w:styleId="RodapChar">
    <w:name w:val="Rodapé Char"/>
    <w:basedOn w:val="Fontepargpadro"/>
    <w:link w:val="Rodap"/>
    <w:uiPriority w:val="99"/>
    <w:rsid w:val="00E34E11"/>
  </w:style>
  <w:style w:type="paragraph" w:styleId="Sumrio2">
    <w:name w:val="toc 2"/>
    <w:basedOn w:val="Normal"/>
    <w:next w:val="Normal"/>
    <w:autoRedefine/>
    <w:uiPriority w:val="39"/>
    <w:unhideWhenUsed/>
    <w:rsid w:val="00E34E11"/>
    <w:pPr>
      <w:spacing w:after="100"/>
      <w:ind w:left="220"/>
    </w:pPr>
  </w:style>
  <w:style w:type="paragraph" w:styleId="Sumrio3">
    <w:name w:val="toc 3"/>
    <w:basedOn w:val="Normal"/>
    <w:next w:val="Normal"/>
    <w:autoRedefine/>
    <w:uiPriority w:val="39"/>
    <w:unhideWhenUsed/>
    <w:rsid w:val="00E34E11"/>
    <w:pPr>
      <w:spacing w:after="100"/>
      <w:ind w:left="440"/>
    </w:pPr>
  </w:style>
  <w:style w:type="table" w:styleId="Tabelacomgrade">
    <w:name w:val="Table Grid"/>
    <w:basedOn w:val="Tabelanormal"/>
    <w:uiPriority w:val="39"/>
    <w:rsid w:val="00193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E57D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MenoPendente1">
    <w:name w:val="Menção Pendente1"/>
    <w:basedOn w:val="Fontepargpadro"/>
    <w:uiPriority w:val="99"/>
    <w:semiHidden/>
    <w:unhideWhenUsed/>
    <w:rsid w:val="00C2237F"/>
    <w:rPr>
      <w:color w:val="605E5C"/>
      <w:shd w:val="clear" w:color="auto" w:fill="E1DFDD"/>
    </w:rPr>
  </w:style>
  <w:style w:type="paragraph" w:styleId="PargrafodaLista">
    <w:name w:val="List Paragraph"/>
    <w:basedOn w:val="Normal"/>
    <w:uiPriority w:val="34"/>
    <w:qFormat/>
    <w:rsid w:val="00801D19"/>
    <w:pPr>
      <w:spacing w:after="0" w:line="240" w:lineRule="auto"/>
      <w:ind w:left="720"/>
      <w:contextualSpacing/>
    </w:pPr>
    <w:rPr>
      <w:rFonts w:ascii="Times New Roman" w:eastAsia="Times New Roman" w:hAnsi="Times New Roman"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602574"/>
    <w:rPr>
      <w:b/>
      <w:bCs/>
    </w:rPr>
  </w:style>
  <w:style w:type="character" w:customStyle="1" w:styleId="AssuntodocomentrioChar">
    <w:name w:val="Assunto do comentário Char"/>
    <w:basedOn w:val="TextodecomentrioChar"/>
    <w:link w:val="Assuntodocomentrio"/>
    <w:uiPriority w:val="99"/>
    <w:semiHidden/>
    <w:rsid w:val="00602574"/>
    <w:rPr>
      <w:b/>
      <w:bCs/>
      <w:sz w:val="20"/>
      <w:szCs w:val="20"/>
    </w:rPr>
  </w:style>
  <w:style w:type="character" w:customStyle="1" w:styleId="Ttulo4Char">
    <w:name w:val="Título 4 Char"/>
    <w:basedOn w:val="Fontepargpadro"/>
    <w:link w:val="Ttulo4"/>
    <w:uiPriority w:val="9"/>
    <w:rsid w:val="00DA751F"/>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rsid w:val="00CD12C2"/>
    <w:rPr>
      <w:rFonts w:asciiTheme="majorHAnsi" w:eastAsiaTheme="majorEastAsia" w:hAnsiTheme="majorHAnsi" w:cstheme="majorBidi"/>
      <w:color w:val="2F5496" w:themeColor="accent1" w:themeShade="BF"/>
    </w:rPr>
  </w:style>
  <w:style w:type="paragraph" w:styleId="Sumrio4">
    <w:name w:val="toc 4"/>
    <w:basedOn w:val="Normal"/>
    <w:next w:val="Normal"/>
    <w:autoRedefine/>
    <w:uiPriority w:val="39"/>
    <w:unhideWhenUsed/>
    <w:rsid w:val="00616016"/>
    <w:pPr>
      <w:spacing w:after="100"/>
      <w:ind w:left="660"/>
    </w:pPr>
  </w:style>
  <w:style w:type="paragraph" w:styleId="Sumrio5">
    <w:name w:val="toc 5"/>
    <w:basedOn w:val="Normal"/>
    <w:next w:val="Normal"/>
    <w:autoRedefine/>
    <w:uiPriority w:val="39"/>
    <w:unhideWhenUsed/>
    <w:rsid w:val="00616016"/>
    <w:pPr>
      <w:spacing w:after="100"/>
      <w:ind w:left="880"/>
    </w:pPr>
  </w:style>
  <w:style w:type="character" w:customStyle="1" w:styleId="Ttulo6Char">
    <w:name w:val="Título 6 Char"/>
    <w:basedOn w:val="Fontepargpadro"/>
    <w:link w:val="Ttulo6"/>
    <w:uiPriority w:val="9"/>
    <w:rsid w:val="005121F2"/>
    <w:rPr>
      <w:rFonts w:asciiTheme="majorHAnsi" w:eastAsiaTheme="majorEastAsia" w:hAnsiTheme="majorHAnsi" w:cstheme="majorBidi"/>
      <w:color w:val="1F3763" w:themeColor="accent1" w:themeShade="7F"/>
    </w:rPr>
  </w:style>
  <w:style w:type="paragraph" w:styleId="SemEspaamento">
    <w:name w:val="No Spacing"/>
    <w:uiPriority w:val="1"/>
    <w:qFormat/>
    <w:rsid w:val="003C5779"/>
    <w:pPr>
      <w:spacing w:after="0" w:line="240" w:lineRule="auto"/>
    </w:pPr>
  </w:style>
  <w:style w:type="character" w:styleId="Forte">
    <w:name w:val="Strong"/>
    <w:basedOn w:val="Fontepargpadro"/>
    <w:uiPriority w:val="22"/>
    <w:qFormat/>
    <w:rsid w:val="00143B23"/>
    <w:rPr>
      <w:b/>
      <w:bCs/>
    </w:rPr>
  </w:style>
  <w:style w:type="paragraph" w:styleId="ndicedeilustraes">
    <w:name w:val="table of figures"/>
    <w:basedOn w:val="Normal"/>
    <w:next w:val="Normal"/>
    <w:uiPriority w:val="99"/>
    <w:unhideWhenUsed/>
    <w:rsid w:val="000F69B1"/>
    <w:pPr>
      <w:spacing w:after="0"/>
    </w:pPr>
  </w:style>
  <w:style w:type="paragraph" w:styleId="Cabealho">
    <w:name w:val="header"/>
    <w:basedOn w:val="Normal"/>
    <w:link w:val="CabealhoChar"/>
    <w:uiPriority w:val="99"/>
    <w:unhideWhenUsed/>
    <w:rsid w:val="00AF73B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F73B3"/>
  </w:style>
  <w:style w:type="character" w:customStyle="1" w:styleId="MenoPendente2">
    <w:name w:val="Menção Pendente2"/>
    <w:basedOn w:val="Fontepargpadro"/>
    <w:uiPriority w:val="99"/>
    <w:semiHidden/>
    <w:unhideWhenUsed/>
    <w:rsid w:val="00AD2CC7"/>
    <w:rPr>
      <w:color w:val="605E5C"/>
      <w:shd w:val="clear" w:color="auto" w:fill="E1DFDD"/>
    </w:rPr>
  </w:style>
  <w:style w:type="paragraph" w:styleId="Pr-formataoHTML">
    <w:name w:val="HTML Preformatted"/>
    <w:basedOn w:val="Normal"/>
    <w:link w:val="Pr-formataoHTMLChar"/>
    <w:uiPriority w:val="99"/>
    <w:semiHidden/>
    <w:unhideWhenUsed/>
    <w:rsid w:val="00E33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E33AF1"/>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2005">
      <w:bodyDiv w:val="1"/>
      <w:marLeft w:val="0"/>
      <w:marRight w:val="0"/>
      <w:marTop w:val="0"/>
      <w:marBottom w:val="0"/>
      <w:divBdr>
        <w:top w:val="none" w:sz="0" w:space="0" w:color="auto"/>
        <w:left w:val="none" w:sz="0" w:space="0" w:color="auto"/>
        <w:bottom w:val="none" w:sz="0" w:space="0" w:color="auto"/>
        <w:right w:val="none" w:sz="0" w:space="0" w:color="auto"/>
      </w:divBdr>
    </w:div>
    <w:div w:id="392436107">
      <w:bodyDiv w:val="1"/>
      <w:marLeft w:val="0"/>
      <w:marRight w:val="0"/>
      <w:marTop w:val="0"/>
      <w:marBottom w:val="0"/>
      <w:divBdr>
        <w:top w:val="none" w:sz="0" w:space="0" w:color="auto"/>
        <w:left w:val="none" w:sz="0" w:space="0" w:color="auto"/>
        <w:bottom w:val="none" w:sz="0" w:space="0" w:color="auto"/>
        <w:right w:val="none" w:sz="0" w:space="0" w:color="auto"/>
      </w:divBdr>
    </w:div>
    <w:div w:id="606156433">
      <w:bodyDiv w:val="1"/>
      <w:marLeft w:val="0"/>
      <w:marRight w:val="0"/>
      <w:marTop w:val="0"/>
      <w:marBottom w:val="0"/>
      <w:divBdr>
        <w:top w:val="none" w:sz="0" w:space="0" w:color="auto"/>
        <w:left w:val="none" w:sz="0" w:space="0" w:color="auto"/>
        <w:bottom w:val="none" w:sz="0" w:space="0" w:color="auto"/>
        <w:right w:val="none" w:sz="0" w:space="0" w:color="auto"/>
      </w:divBdr>
    </w:div>
    <w:div w:id="618418605">
      <w:bodyDiv w:val="1"/>
      <w:marLeft w:val="0"/>
      <w:marRight w:val="0"/>
      <w:marTop w:val="0"/>
      <w:marBottom w:val="0"/>
      <w:divBdr>
        <w:top w:val="none" w:sz="0" w:space="0" w:color="auto"/>
        <w:left w:val="none" w:sz="0" w:space="0" w:color="auto"/>
        <w:bottom w:val="none" w:sz="0" w:space="0" w:color="auto"/>
        <w:right w:val="none" w:sz="0" w:space="0" w:color="auto"/>
      </w:divBdr>
    </w:div>
    <w:div w:id="889154410">
      <w:bodyDiv w:val="1"/>
      <w:marLeft w:val="0"/>
      <w:marRight w:val="0"/>
      <w:marTop w:val="0"/>
      <w:marBottom w:val="0"/>
      <w:divBdr>
        <w:top w:val="none" w:sz="0" w:space="0" w:color="auto"/>
        <w:left w:val="none" w:sz="0" w:space="0" w:color="auto"/>
        <w:bottom w:val="none" w:sz="0" w:space="0" w:color="auto"/>
        <w:right w:val="none" w:sz="0" w:space="0" w:color="auto"/>
      </w:divBdr>
    </w:div>
    <w:div w:id="959921880">
      <w:bodyDiv w:val="1"/>
      <w:marLeft w:val="0"/>
      <w:marRight w:val="0"/>
      <w:marTop w:val="0"/>
      <w:marBottom w:val="0"/>
      <w:divBdr>
        <w:top w:val="none" w:sz="0" w:space="0" w:color="auto"/>
        <w:left w:val="none" w:sz="0" w:space="0" w:color="auto"/>
        <w:bottom w:val="none" w:sz="0" w:space="0" w:color="auto"/>
        <w:right w:val="none" w:sz="0" w:space="0" w:color="auto"/>
      </w:divBdr>
    </w:div>
    <w:div w:id="1587960574">
      <w:bodyDiv w:val="1"/>
      <w:marLeft w:val="0"/>
      <w:marRight w:val="0"/>
      <w:marTop w:val="0"/>
      <w:marBottom w:val="0"/>
      <w:divBdr>
        <w:top w:val="none" w:sz="0" w:space="0" w:color="auto"/>
        <w:left w:val="none" w:sz="0" w:space="0" w:color="auto"/>
        <w:bottom w:val="none" w:sz="0" w:space="0" w:color="auto"/>
        <w:right w:val="none" w:sz="0" w:space="0" w:color="auto"/>
      </w:divBdr>
    </w:div>
    <w:div w:id="1633635131">
      <w:bodyDiv w:val="1"/>
      <w:marLeft w:val="0"/>
      <w:marRight w:val="0"/>
      <w:marTop w:val="0"/>
      <w:marBottom w:val="0"/>
      <w:divBdr>
        <w:top w:val="none" w:sz="0" w:space="0" w:color="auto"/>
        <w:left w:val="none" w:sz="0" w:space="0" w:color="auto"/>
        <w:bottom w:val="none" w:sz="0" w:space="0" w:color="auto"/>
        <w:right w:val="none" w:sz="0" w:space="0" w:color="auto"/>
      </w:divBdr>
    </w:div>
    <w:div w:id="1931238385">
      <w:bodyDiv w:val="1"/>
      <w:marLeft w:val="0"/>
      <w:marRight w:val="0"/>
      <w:marTop w:val="0"/>
      <w:marBottom w:val="0"/>
      <w:divBdr>
        <w:top w:val="none" w:sz="0" w:space="0" w:color="auto"/>
        <w:left w:val="none" w:sz="0" w:space="0" w:color="auto"/>
        <w:bottom w:val="none" w:sz="0" w:space="0" w:color="auto"/>
        <w:right w:val="none" w:sz="0" w:space="0" w:color="auto"/>
      </w:divBdr>
    </w:div>
    <w:div w:id="2043045347">
      <w:bodyDiv w:val="1"/>
      <w:marLeft w:val="0"/>
      <w:marRight w:val="0"/>
      <w:marTop w:val="0"/>
      <w:marBottom w:val="0"/>
      <w:divBdr>
        <w:top w:val="none" w:sz="0" w:space="0" w:color="auto"/>
        <w:left w:val="none" w:sz="0" w:space="0" w:color="auto"/>
        <w:bottom w:val="none" w:sz="0" w:space="0" w:color="auto"/>
        <w:right w:val="none" w:sz="0" w:space="0" w:color="auto"/>
      </w:divBdr>
    </w:div>
    <w:div w:id="2077314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de.visualstudio.com/docs" TargetMode="External"/><Relationship Id="rId21" Type="http://schemas.openxmlformats.org/officeDocument/2006/relationships/image" Target="media/image14.png"/><Relationship Id="rId34" Type="http://schemas.openxmlformats.org/officeDocument/2006/relationships/hyperlink" Target="https://www.mysql.com/products/workbench/"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log.rocketseat.com.br/iniciando-com-git-githu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laravel.com/" TargetMode="External"/><Relationship Id="rId37" Type="http://schemas.openxmlformats.org/officeDocument/2006/relationships/hyperlink" Target="https://www.infoescola.com/geografia/transporte-rodoviario/"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lefduarte/knapsack-problem/tree/master" TargetMode="External"/><Relationship Id="rId36" Type="http://schemas.openxmlformats.org/officeDocument/2006/relationships/hyperlink" Target="https://www.devmedia.com.br/o-que-e-uml-e-diagramas-de-caso-de-uso-introducao-pratica-a-uml/23408"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jettacargo.com.br/"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devmedia.com.br/artigo-engenharia-de-software-10-documento-de-requisitos/11909" TargetMode="External"/><Relationship Id="rId35" Type="http://schemas.openxmlformats.org/officeDocument/2006/relationships/hyperlink" Target="https://docs.phpmyadmin.net/pt_BR/latest/intro.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vistamundologistica.com.br/artigos/logistica-no-brasil-como-ser-estrategico-com-as-particularidades-do-pais" TargetMode="External"/><Relationship Id="rId38" Type="http://schemas.openxmlformats.org/officeDocument/2006/relationships/hyperlink" Target="https://www.devmedia.com.br/orientacoes-basicas-na-elaboracao-de-um-diagrama-de-classes/37224"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8BA32-770E-4852-B169-67C79F17D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11042</Words>
  <Characters>59627</Characters>
  <Application>Microsoft Office Word</Application>
  <DocSecurity>0</DocSecurity>
  <Lines>496</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Giovana Franklin Pereira Castro</dc:creator>
  <cp:lastModifiedBy>Giovana Franklin Pereira Castro</cp:lastModifiedBy>
  <cp:revision>9</cp:revision>
  <cp:lastPrinted>2019-11-20T18:38:00Z</cp:lastPrinted>
  <dcterms:created xsi:type="dcterms:W3CDTF">2019-11-20T14:43:00Z</dcterms:created>
  <dcterms:modified xsi:type="dcterms:W3CDTF">2019-11-20T18:45:00Z</dcterms:modified>
</cp:coreProperties>
</file>